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96EB8" w14:textId="0F5341B5" w:rsidR="005447E4" w:rsidRDefault="005447E4" w:rsidP="001F2F0D">
      <w:pPr>
        <w:widowControl w:val="0"/>
        <w:pBdr>
          <w:top w:val="nil"/>
          <w:left w:val="nil"/>
          <w:bottom w:val="nil"/>
          <w:right w:val="nil"/>
          <w:between w:val="nil"/>
        </w:pBdr>
        <w:tabs>
          <w:tab w:val="left" w:pos="5265"/>
        </w:tabs>
        <w:jc w:val="both"/>
        <w:rPr>
          <w:rFonts w:ascii="Arial" w:eastAsia="Arial" w:hAnsi="Arial" w:cs="Arial"/>
          <w:color w:val="000000"/>
          <w:sz w:val="22"/>
          <w:szCs w:val="22"/>
        </w:rPr>
      </w:pPr>
    </w:p>
    <w:tbl>
      <w:tblPr>
        <w:tblStyle w:val="af"/>
        <w:tblW w:w="9880" w:type="dxa"/>
        <w:tblInd w:w="0" w:type="dxa"/>
        <w:tblLayout w:type="fixed"/>
        <w:tblLook w:val="0000" w:firstRow="0" w:lastRow="0" w:firstColumn="0" w:lastColumn="0" w:noHBand="0" w:noVBand="0"/>
      </w:tblPr>
      <w:tblGrid>
        <w:gridCol w:w="3463"/>
        <w:gridCol w:w="6417"/>
      </w:tblGrid>
      <w:tr w:rsidR="005447E4" w14:paraId="58B58A86" w14:textId="77777777" w:rsidTr="00A0561B">
        <w:trPr>
          <w:trHeight w:val="1495"/>
        </w:trPr>
        <w:tc>
          <w:tcPr>
            <w:tcW w:w="3463" w:type="dxa"/>
          </w:tcPr>
          <w:p w14:paraId="6EA97A35" w14:textId="77777777" w:rsidR="005447E4" w:rsidRDefault="00000000" w:rsidP="001F2F0D">
            <w:pPr>
              <w:jc w:val="both"/>
              <w:rPr>
                <w:sz w:val="26"/>
                <w:szCs w:val="26"/>
              </w:rPr>
            </w:pPr>
            <w:r>
              <w:rPr>
                <w:noProof/>
                <w:sz w:val="26"/>
                <w:szCs w:val="26"/>
              </w:rPr>
              <w:drawing>
                <wp:inline distT="0" distB="0" distL="0" distR="0" wp14:anchorId="1C9E90D0" wp14:editId="0A26448C">
                  <wp:extent cx="1943100" cy="632460"/>
                  <wp:effectExtent l="0" t="0" r="0" b="0"/>
                  <wp:docPr id="1137" name="image39.jp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A picture containing text, clipart&#10;&#10;Description automatically generated"/>
                          <pic:cNvPicPr preferRelativeResize="0"/>
                        </pic:nvPicPr>
                        <pic:blipFill>
                          <a:blip r:embed="rId9"/>
                          <a:srcRect/>
                          <a:stretch>
                            <a:fillRect/>
                          </a:stretch>
                        </pic:blipFill>
                        <pic:spPr>
                          <a:xfrm>
                            <a:off x="0" y="0"/>
                            <a:ext cx="1943100" cy="632460"/>
                          </a:xfrm>
                          <a:prstGeom prst="rect">
                            <a:avLst/>
                          </a:prstGeom>
                          <a:ln/>
                        </pic:spPr>
                      </pic:pic>
                    </a:graphicData>
                  </a:graphic>
                </wp:inline>
              </w:drawing>
            </w:r>
            <w:bookmarkStart w:id="3" w:name="_heading=h.gjdgxs" w:colFirst="0" w:colLast="0"/>
            <w:bookmarkEnd w:id="3"/>
          </w:p>
        </w:tc>
        <w:tc>
          <w:tcPr>
            <w:tcW w:w="6417" w:type="dxa"/>
          </w:tcPr>
          <w:p w14:paraId="76C23CB6" w14:textId="77777777" w:rsidR="005447E4" w:rsidRDefault="00000000">
            <w:pPr>
              <w:rPr>
                <w:sz w:val="26"/>
                <w:szCs w:val="26"/>
              </w:rPr>
            </w:pPr>
            <w:r>
              <w:rPr>
                <w:sz w:val="26"/>
                <w:szCs w:val="26"/>
              </w:rPr>
              <w:t>BỘ GIÁO DỤC VÀ ĐÀO TẠO</w:t>
            </w:r>
          </w:p>
          <w:p w14:paraId="149FFCE5" w14:textId="4AB20AC0" w:rsidR="005447E4" w:rsidRDefault="00000000">
            <w:pPr>
              <w:rPr>
                <w:b/>
                <w:sz w:val="26"/>
                <w:szCs w:val="26"/>
              </w:rPr>
            </w:pPr>
            <w:r>
              <w:rPr>
                <w:b/>
                <w:sz w:val="26"/>
                <w:szCs w:val="26"/>
              </w:rPr>
              <w:t>TRƯỜNG ĐẠI HỌC CÔNG NGHỆ TP. HCM</w:t>
            </w:r>
            <w:r>
              <w:rPr>
                <w:noProof/>
              </w:rPr>
              <mc:AlternateContent>
                <mc:Choice Requires="wps">
                  <w:drawing>
                    <wp:anchor distT="0" distB="0" distL="114300" distR="114300" simplePos="0" relativeHeight="251658240" behindDoc="0" locked="0" layoutInCell="1" hidden="0" allowOverlap="1" wp14:anchorId="79205F2F" wp14:editId="69F09458">
                      <wp:simplePos x="0" y="0"/>
                      <wp:positionH relativeFrom="column">
                        <wp:posOffset>889000</wp:posOffset>
                      </wp:positionH>
                      <wp:positionV relativeFrom="paragraph">
                        <wp:posOffset>203200</wp:posOffset>
                      </wp:positionV>
                      <wp:extent cx="0" cy="12700"/>
                      <wp:effectExtent l="0" t="0" r="0" b="0"/>
                      <wp:wrapNone/>
                      <wp:docPr id="1100" name="Đường kết nối Mũi tên Thẳng 1100"/>
                      <wp:cNvGraphicFramePr/>
                      <a:graphic xmlns:a="http://schemas.openxmlformats.org/drawingml/2006/main">
                        <a:graphicData uri="http://schemas.microsoft.com/office/word/2010/wordprocessingShape">
                          <wps:wsp>
                            <wps:cNvCnPr/>
                            <wps:spPr>
                              <a:xfrm>
                                <a:off x="4304600" y="3780000"/>
                                <a:ext cx="20828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w16du="http://schemas.microsoft.com/office/word/2023/wordml/word16du">
                  <w:pict>
                    <v:shapetype w14:anchorId="5BF9DC1F" id="_x0000_t32" coordsize="21600,21600" o:spt="32" o:oned="t" path="m,l21600,21600e" filled="f">
                      <v:path arrowok="t" fillok="f" o:connecttype="none"/>
                      <o:lock v:ext="edit" shapetype="t"/>
                    </v:shapetype>
                    <v:shape id="Đường kết nối Mũi tên Thẳng 1100" o:spid="_x0000_s1026" type="#_x0000_t32" style="position:absolute;margin-left:70pt;margin-top:16pt;width:0;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">
                      <v:stroke startarrowwidth="narrow" startarrowlength="short" endarrowwidth="narrow" endarrowlength="short"/>
                    </v:shape>
                  </w:pict>
                </mc:Fallback>
              </mc:AlternateContent>
            </w:r>
          </w:p>
        </w:tc>
      </w:tr>
    </w:tbl>
    <w:p w14:paraId="47900C66" w14:textId="71B56914" w:rsidR="005447E4" w:rsidRPr="007330BC" w:rsidRDefault="00000000">
      <w:pPr>
        <w:spacing w:before="240" w:after="240"/>
        <w:rPr>
          <w:b/>
          <w:sz w:val="40"/>
          <w:szCs w:val="40"/>
        </w:rPr>
      </w:pPr>
      <w:r w:rsidRPr="007330BC">
        <w:rPr>
          <w:b/>
          <w:sz w:val="40"/>
          <w:szCs w:val="40"/>
        </w:rPr>
        <w:t xml:space="preserve">ĐỒ ÁN </w:t>
      </w:r>
      <w:r w:rsidR="007330BC" w:rsidRPr="007330BC">
        <w:rPr>
          <w:b/>
          <w:sz w:val="40"/>
          <w:szCs w:val="40"/>
        </w:rPr>
        <w:t>CHUYÊN NGÀNH</w:t>
      </w:r>
    </w:p>
    <w:p w14:paraId="1D3DF651" w14:textId="487C1D10" w:rsidR="005447E4" w:rsidRPr="007330BC" w:rsidRDefault="007330BC" w:rsidP="00156EA9">
      <w:pPr>
        <w:rPr>
          <w:b/>
          <w:sz w:val="40"/>
          <w:szCs w:val="40"/>
        </w:rPr>
      </w:pPr>
      <w:r w:rsidRPr="007330BC">
        <w:rPr>
          <w:b/>
          <w:sz w:val="40"/>
          <w:szCs w:val="40"/>
        </w:rPr>
        <w:t>WEBSITE PHÂN TÍCH VÀ DỰ ĐOÁN CHI TIÊU CÁ NHÂN</w:t>
      </w:r>
    </w:p>
    <w:p w14:paraId="4B1F3137" w14:textId="53D89F03" w:rsidR="005938D8" w:rsidRDefault="005938D8" w:rsidP="00156EA9">
      <w:pPr>
        <w:rPr>
          <w:b/>
          <w:sz w:val="36"/>
          <w:szCs w:val="36"/>
        </w:rPr>
      </w:pPr>
    </w:p>
    <w:p w14:paraId="6D1F3B31" w14:textId="0CD486D3" w:rsidR="005447E4" w:rsidRDefault="00000000" w:rsidP="005938D8">
      <w:pPr>
        <w:tabs>
          <w:tab w:val="left" w:pos="5040"/>
        </w:tabs>
        <w:spacing w:before="0"/>
        <w:ind w:left="840"/>
        <w:jc w:val="both"/>
        <w:rPr>
          <w:b/>
          <w:sz w:val="28"/>
          <w:szCs w:val="28"/>
        </w:rPr>
      </w:pPr>
      <w:r>
        <w:rPr>
          <w:sz w:val="28"/>
          <w:szCs w:val="28"/>
        </w:rPr>
        <w:t xml:space="preserve">Ngành:              </w:t>
      </w:r>
      <w:r>
        <w:rPr>
          <w:b/>
          <w:sz w:val="28"/>
          <w:szCs w:val="28"/>
        </w:rPr>
        <w:t>CÔNG NGHỆ THÔNG TIN</w:t>
      </w:r>
    </w:p>
    <w:p w14:paraId="622EC8BA" w14:textId="7C8EFC99" w:rsidR="005447E4" w:rsidRDefault="00000000" w:rsidP="005938D8">
      <w:pPr>
        <w:tabs>
          <w:tab w:val="left" w:pos="5040"/>
        </w:tabs>
        <w:spacing w:before="0"/>
        <w:ind w:left="840"/>
        <w:jc w:val="both"/>
        <w:rPr>
          <w:b/>
          <w:sz w:val="28"/>
          <w:szCs w:val="28"/>
        </w:rPr>
      </w:pPr>
      <w:r>
        <w:rPr>
          <w:sz w:val="28"/>
          <w:szCs w:val="28"/>
        </w:rPr>
        <w:t>Chuyên ngành:</w:t>
      </w:r>
      <w:r>
        <w:rPr>
          <w:b/>
          <w:sz w:val="28"/>
          <w:szCs w:val="28"/>
        </w:rPr>
        <w:t xml:space="preserve"> CÔNG NGHỆ PHẦN MỀM</w:t>
      </w:r>
    </w:p>
    <w:p w14:paraId="37D76036" w14:textId="3E7B98AB" w:rsidR="005447E4" w:rsidRDefault="00000000" w:rsidP="005938D8">
      <w:pPr>
        <w:tabs>
          <w:tab w:val="left" w:pos="5040"/>
        </w:tabs>
        <w:spacing w:before="0"/>
        <w:ind w:left="2280" w:hanging="1429"/>
        <w:jc w:val="both"/>
        <w:rPr>
          <w:sz w:val="28"/>
          <w:szCs w:val="28"/>
        </w:rPr>
      </w:pPr>
      <w:r>
        <w:rPr>
          <w:sz w:val="28"/>
          <w:szCs w:val="28"/>
        </w:rPr>
        <w:t>Giảng viên hướng dẫn:</w:t>
      </w:r>
      <w:r w:rsidR="00A0561B">
        <w:rPr>
          <w:sz w:val="28"/>
          <w:szCs w:val="28"/>
        </w:rPr>
        <w:t xml:space="preserve">  </w:t>
      </w:r>
      <w:r w:rsidR="007330BC">
        <w:rPr>
          <w:b/>
          <w:bCs/>
          <w:sz w:val="28"/>
          <w:szCs w:val="28"/>
        </w:rPr>
        <w:t>Nguyễn Huy Cường</w:t>
      </w:r>
    </w:p>
    <w:p w14:paraId="5C92CCE2" w14:textId="62874851" w:rsidR="005447E4" w:rsidRDefault="00000000" w:rsidP="005938D8">
      <w:pPr>
        <w:tabs>
          <w:tab w:val="left" w:pos="5040"/>
          <w:tab w:val="right" w:pos="9405"/>
        </w:tabs>
        <w:spacing w:before="0"/>
        <w:ind w:left="2280" w:hanging="1429"/>
        <w:jc w:val="both"/>
        <w:rPr>
          <w:sz w:val="26"/>
          <w:szCs w:val="26"/>
        </w:rPr>
      </w:pPr>
      <w:r>
        <w:rPr>
          <w:sz w:val="28"/>
          <w:szCs w:val="28"/>
        </w:rPr>
        <w:t>Sinh viên thực hiện:</w:t>
      </w:r>
      <w:r>
        <w:rPr>
          <w:sz w:val="26"/>
          <w:szCs w:val="26"/>
        </w:rPr>
        <w:tab/>
      </w:r>
      <w:r w:rsidR="00AF4D2B">
        <w:rPr>
          <w:sz w:val="26"/>
          <w:szCs w:val="26"/>
        </w:rPr>
        <w:tab/>
      </w:r>
    </w:p>
    <w:tbl>
      <w:tblPr>
        <w:tblStyle w:val="TableGrid"/>
        <w:tblW w:w="78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00" w:firstRow="0" w:lastRow="0" w:firstColumn="0" w:lastColumn="0" w:noHBand="0" w:noVBand="1"/>
      </w:tblPr>
      <w:tblGrid>
        <w:gridCol w:w="2559"/>
        <w:gridCol w:w="3096"/>
        <w:gridCol w:w="2165"/>
      </w:tblGrid>
      <w:tr w:rsidR="005447E4" w14:paraId="134410B6" w14:textId="77777777" w:rsidTr="00AB365D">
        <w:trPr>
          <w:trHeight w:val="623"/>
          <w:jc w:val="center"/>
        </w:trPr>
        <w:tc>
          <w:tcPr>
            <w:tcW w:w="2559" w:type="dxa"/>
          </w:tcPr>
          <w:p w14:paraId="06CAEF12" w14:textId="77777777" w:rsidR="005447E4" w:rsidRPr="00156EA9" w:rsidRDefault="00000000" w:rsidP="00156EA9">
            <w:pPr>
              <w:tabs>
                <w:tab w:val="left" w:pos="5040"/>
              </w:tabs>
              <w:jc w:val="left"/>
              <w:rPr>
                <w:sz w:val="26"/>
                <w:szCs w:val="26"/>
              </w:rPr>
            </w:pPr>
            <w:r w:rsidRPr="00156EA9">
              <w:rPr>
                <w:sz w:val="26"/>
                <w:szCs w:val="26"/>
              </w:rPr>
              <w:t>MSSV:</w:t>
            </w:r>
          </w:p>
        </w:tc>
        <w:tc>
          <w:tcPr>
            <w:tcW w:w="3096" w:type="dxa"/>
          </w:tcPr>
          <w:p w14:paraId="32422768" w14:textId="5CCC735A" w:rsidR="005447E4" w:rsidRPr="00156EA9" w:rsidRDefault="00000000">
            <w:pPr>
              <w:tabs>
                <w:tab w:val="left" w:pos="5040"/>
              </w:tabs>
              <w:jc w:val="both"/>
              <w:rPr>
                <w:sz w:val="26"/>
                <w:szCs w:val="26"/>
              </w:rPr>
            </w:pPr>
            <w:r w:rsidRPr="00156EA9">
              <w:rPr>
                <w:sz w:val="26"/>
                <w:szCs w:val="26"/>
              </w:rPr>
              <w:t>Họ và tên:</w:t>
            </w:r>
          </w:p>
        </w:tc>
        <w:tc>
          <w:tcPr>
            <w:tcW w:w="2165" w:type="dxa"/>
          </w:tcPr>
          <w:p w14:paraId="2EEE9E85" w14:textId="547543DC" w:rsidR="005447E4" w:rsidRPr="00156EA9" w:rsidRDefault="00000000">
            <w:pPr>
              <w:tabs>
                <w:tab w:val="left" w:pos="5040"/>
              </w:tabs>
              <w:jc w:val="both"/>
              <w:rPr>
                <w:sz w:val="26"/>
                <w:szCs w:val="26"/>
              </w:rPr>
            </w:pPr>
            <w:r w:rsidRPr="00156EA9">
              <w:rPr>
                <w:sz w:val="26"/>
                <w:szCs w:val="26"/>
              </w:rPr>
              <w:t>Lớp:</w:t>
            </w:r>
          </w:p>
        </w:tc>
      </w:tr>
      <w:tr w:rsidR="005447E4" w14:paraId="35A57557" w14:textId="77777777" w:rsidTr="00AB365D">
        <w:trPr>
          <w:trHeight w:val="595"/>
          <w:jc w:val="center"/>
        </w:trPr>
        <w:tc>
          <w:tcPr>
            <w:tcW w:w="2559" w:type="dxa"/>
          </w:tcPr>
          <w:p w14:paraId="3541D907" w14:textId="77777777" w:rsidR="005447E4" w:rsidRPr="00156EA9" w:rsidRDefault="00000000">
            <w:pPr>
              <w:tabs>
                <w:tab w:val="left" w:pos="5040"/>
              </w:tabs>
              <w:jc w:val="both"/>
              <w:rPr>
                <w:b/>
                <w:sz w:val="26"/>
                <w:szCs w:val="26"/>
              </w:rPr>
            </w:pPr>
            <w:r w:rsidRPr="00156EA9">
              <w:rPr>
                <w:b/>
                <w:sz w:val="26"/>
                <w:szCs w:val="26"/>
              </w:rPr>
              <w:t>2011065095</w:t>
            </w:r>
          </w:p>
        </w:tc>
        <w:tc>
          <w:tcPr>
            <w:tcW w:w="3096" w:type="dxa"/>
          </w:tcPr>
          <w:p w14:paraId="3A2FC340" w14:textId="77777777" w:rsidR="005447E4" w:rsidRPr="00156EA9" w:rsidRDefault="00000000">
            <w:pPr>
              <w:tabs>
                <w:tab w:val="left" w:pos="5040"/>
              </w:tabs>
              <w:jc w:val="both"/>
              <w:rPr>
                <w:b/>
                <w:sz w:val="26"/>
                <w:szCs w:val="26"/>
              </w:rPr>
            </w:pPr>
            <w:r w:rsidRPr="00156EA9">
              <w:rPr>
                <w:b/>
                <w:sz w:val="26"/>
                <w:szCs w:val="26"/>
              </w:rPr>
              <w:t>Phan Thị Anh</w:t>
            </w:r>
          </w:p>
        </w:tc>
        <w:tc>
          <w:tcPr>
            <w:tcW w:w="2165" w:type="dxa"/>
          </w:tcPr>
          <w:p w14:paraId="556242B1" w14:textId="0296D4A0" w:rsidR="005447E4" w:rsidRPr="00156EA9" w:rsidRDefault="00000000">
            <w:pPr>
              <w:tabs>
                <w:tab w:val="left" w:pos="5040"/>
              </w:tabs>
              <w:jc w:val="both"/>
              <w:rPr>
                <w:b/>
                <w:sz w:val="26"/>
                <w:szCs w:val="26"/>
              </w:rPr>
            </w:pPr>
            <w:r w:rsidRPr="00156EA9">
              <w:rPr>
                <w:b/>
                <w:sz w:val="26"/>
                <w:szCs w:val="26"/>
              </w:rPr>
              <w:t>20DTHB1</w:t>
            </w:r>
          </w:p>
        </w:tc>
      </w:tr>
      <w:tr w:rsidR="005447E4" w14:paraId="1028C50A" w14:textId="77777777" w:rsidTr="00AB365D">
        <w:trPr>
          <w:trHeight w:val="730"/>
          <w:jc w:val="center"/>
        </w:trPr>
        <w:tc>
          <w:tcPr>
            <w:tcW w:w="2559" w:type="dxa"/>
          </w:tcPr>
          <w:p w14:paraId="279359CE" w14:textId="560CD439" w:rsidR="005447E4" w:rsidRPr="00156EA9" w:rsidRDefault="005447E4">
            <w:pPr>
              <w:tabs>
                <w:tab w:val="left" w:pos="5040"/>
              </w:tabs>
              <w:jc w:val="both"/>
              <w:rPr>
                <w:b/>
                <w:sz w:val="26"/>
                <w:szCs w:val="26"/>
              </w:rPr>
            </w:pPr>
          </w:p>
        </w:tc>
        <w:tc>
          <w:tcPr>
            <w:tcW w:w="3096" w:type="dxa"/>
          </w:tcPr>
          <w:p w14:paraId="5AE90D73" w14:textId="629054A9" w:rsidR="005447E4" w:rsidRPr="00156EA9" w:rsidRDefault="005447E4">
            <w:pPr>
              <w:tabs>
                <w:tab w:val="left" w:pos="5040"/>
              </w:tabs>
              <w:jc w:val="both"/>
              <w:rPr>
                <w:b/>
                <w:sz w:val="26"/>
                <w:szCs w:val="26"/>
              </w:rPr>
            </w:pPr>
          </w:p>
        </w:tc>
        <w:tc>
          <w:tcPr>
            <w:tcW w:w="2165" w:type="dxa"/>
          </w:tcPr>
          <w:p w14:paraId="39B5D7E8" w14:textId="18CBEEAE" w:rsidR="005447E4" w:rsidRPr="00156EA9" w:rsidRDefault="005447E4">
            <w:pPr>
              <w:tabs>
                <w:tab w:val="left" w:pos="5040"/>
              </w:tabs>
              <w:jc w:val="both"/>
              <w:rPr>
                <w:b/>
                <w:sz w:val="26"/>
                <w:szCs w:val="26"/>
              </w:rPr>
            </w:pPr>
          </w:p>
        </w:tc>
      </w:tr>
      <w:tr w:rsidR="005447E4" w14:paraId="6D54ADAD" w14:textId="77777777" w:rsidTr="00AB365D">
        <w:trPr>
          <w:trHeight w:val="861"/>
          <w:jc w:val="center"/>
        </w:trPr>
        <w:tc>
          <w:tcPr>
            <w:tcW w:w="2559" w:type="dxa"/>
          </w:tcPr>
          <w:p w14:paraId="071BB760" w14:textId="578DE076" w:rsidR="005447E4" w:rsidRPr="00156EA9" w:rsidRDefault="005447E4">
            <w:pPr>
              <w:tabs>
                <w:tab w:val="left" w:pos="5040"/>
              </w:tabs>
              <w:jc w:val="both"/>
              <w:rPr>
                <w:b/>
                <w:sz w:val="26"/>
                <w:szCs w:val="26"/>
              </w:rPr>
            </w:pPr>
          </w:p>
        </w:tc>
        <w:tc>
          <w:tcPr>
            <w:tcW w:w="3096" w:type="dxa"/>
          </w:tcPr>
          <w:p w14:paraId="4D568DD4" w14:textId="56DC2BEC" w:rsidR="005447E4" w:rsidRPr="00156EA9" w:rsidRDefault="005447E4">
            <w:pPr>
              <w:tabs>
                <w:tab w:val="left" w:pos="5040"/>
              </w:tabs>
              <w:jc w:val="both"/>
              <w:rPr>
                <w:b/>
                <w:sz w:val="26"/>
                <w:szCs w:val="26"/>
              </w:rPr>
            </w:pPr>
          </w:p>
        </w:tc>
        <w:tc>
          <w:tcPr>
            <w:tcW w:w="2165" w:type="dxa"/>
          </w:tcPr>
          <w:p w14:paraId="0C8BE173" w14:textId="45368013" w:rsidR="005447E4" w:rsidRPr="00156EA9" w:rsidRDefault="005447E4">
            <w:pPr>
              <w:tabs>
                <w:tab w:val="left" w:pos="5040"/>
              </w:tabs>
              <w:jc w:val="both"/>
              <w:rPr>
                <w:b/>
                <w:sz w:val="26"/>
                <w:szCs w:val="26"/>
              </w:rPr>
            </w:pPr>
          </w:p>
        </w:tc>
      </w:tr>
    </w:tbl>
    <w:p w14:paraId="01FCAC41" w14:textId="5CADF0AE" w:rsidR="00156EA9" w:rsidRDefault="007330BC" w:rsidP="00AB365D">
      <w:pPr>
        <w:tabs>
          <w:tab w:val="left" w:pos="2040"/>
          <w:tab w:val="right" w:pos="9356"/>
        </w:tabs>
        <w:jc w:val="both"/>
        <w:rPr>
          <w:b/>
          <w:sz w:val="32"/>
          <w:szCs w:val="32"/>
        </w:rPr>
      </w:pPr>
      <w:ins w:id="4" w:author="ĐÀNG ANH MIN ROG" w:date="2023-06-10T11:14:00Z">
        <w:r w:rsidRPr="00695A6E">
          <w:rPr>
            <w:b/>
            <w:noProof/>
            <w:sz w:val="26"/>
            <w:szCs w:val="26"/>
          </w:rPr>
          <mc:AlternateContent>
            <mc:Choice Requires="wps">
              <w:drawing>
                <wp:anchor distT="45720" distB="45720" distL="114300" distR="114300" simplePos="0" relativeHeight="251660288" behindDoc="1" locked="0" layoutInCell="1" allowOverlap="1" wp14:anchorId="543753E9" wp14:editId="6650590B">
                  <wp:simplePos x="0" y="0"/>
                  <wp:positionH relativeFrom="margin">
                    <wp:posOffset>1866265</wp:posOffset>
                  </wp:positionH>
                  <wp:positionV relativeFrom="paragraph">
                    <wp:posOffset>757555</wp:posOffset>
                  </wp:positionV>
                  <wp:extent cx="2333625" cy="428625"/>
                  <wp:effectExtent l="0" t="0" r="28575" b="285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428625"/>
                          </a:xfrm>
                          <a:prstGeom prst="rect">
                            <a:avLst/>
                          </a:prstGeom>
                          <a:solidFill>
                            <a:srgbClr val="FFFFFF"/>
                          </a:solidFill>
                          <a:ln w="9525">
                            <a:solidFill>
                              <a:schemeClr val="bg1"/>
                            </a:solidFill>
                            <a:miter lim="800000"/>
                            <a:headEnd/>
                            <a:tailEnd/>
                          </a:ln>
                        </wps:spPr>
                        <wps:txbx>
                          <w:txbxContent>
                            <w:p w14:paraId="2486AA2F" w14:textId="307B8E30" w:rsidR="00695A6E" w:rsidRPr="00703872" w:rsidRDefault="00695A6E" w:rsidP="00695A6E">
                              <w:pPr>
                                <w:rPr>
                                  <w:bCs/>
                                </w:rPr>
                              </w:pPr>
                              <w:moveToRangeStart w:id="5" w:author="ĐÀNG ANH MIN ROG" w:date="2023-06-10T11:15:00Z" w:name="move137288144"/>
                              <w:moveTo w:id="6" w:author="ĐÀNG ANH MIN ROG" w:date="2023-06-10T11:15:00Z">
                                <w:r w:rsidRPr="00703872">
                                  <w:rPr>
                                    <w:bCs/>
                                    <w:sz w:val="26"/>
                                    <w:szCs w:val="26"/>
                                    <w:rPrChange w:id="7" w:author="ĐÀNG ANH MIN ROG" w:date="2023-06-10T11:18:00Z">
                                      <w:rPr>
                                        <w:b/>
                                        <w:sz w:val="26"/>
                                        <w:szCs w:val="26"/>
                                      </w:rPr>
                                    </w:rPrChange>
                                  </w:rPr>
                                  <w:t>TP. Hồ Chí Minh, 2023</w:t>
                                </w:r>
                              </w:moveTo>
                              <w:moveToRangeEnd w:id="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3753E9" id="_x0000_t202" coordsize="21600,21600" o:spt="202" path="m,l,21600r21600,l21600,xe">
                  <v:stroke joinstyle="miter"/>
                  <v:path gradientshapeok="t" o:connecttype="rect"/>
                </v:shapetype>
                <v:shape id="Text Box 2" o:spid="_x0000_s1026" type="#_x0000_t202" style="position:absolute;left:0;text-align:left;margin-left:146.95pt;margin-top:59.65pt;width:183.75pt;height:33.75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" strokecolor="white [3212]">
                  <v:textbox>
                    <w:txbxContent>
                      <w:p w14:paraId="2486AA2F" w14:textId="307B8E30" w:rsidR="00695A6E" w:rsidRPr="00703872" w:rsidRDefault="00695A6E" w:rsidP="00695A6E">
                        <w:pPr>
                          <w:rPr>
                            <w:bCs/>
                          </w:rPr>
                        </w:pPr>
                        <w:moveToRangeStart w:id="8" w:author="ĐÀNG ANH MIN ROG" w:date="2023-06-10T11:15:00Z" w:name="move137288144"/>
                        <w:moveTo w:id="9" w:author="ĐÀNG ANH MIN ROG" w:date="2023-06-10T11:15:00Z">
                          <w:r w:rsidRPr="00703872">
                            <w:rPr>
                              <w:bCs/>
                              <w:sz w:val="26"/>
                              <w:szCs w:val="26"/>
                              <w:rPrChange w:id="10" w:author="ĐÀNG ANH MIN ROG" w:date="2023-06-10T11:18:00Z">
                                <w:rPr>
                                  <w:b/>
                                  <w:sz w:val="26"/>
                                  <w:szCs w:val="26"/>
                                </w:rPr>
                              </w:rPrChange>
                            </w:rPr>
                            <w:t>TP. Hồ Chí Minh, 2023</w:t>
                          </w:r>
                        </w:moveTo>
                        <w:moveToRangeEnd w:id="8"/>
                      </w:p>
                    </w:txbxContent>
                  </v:textbox>
                  <w10:wrap anchorx="margin"/>
                </v:shape>
              </w:pict>
            </mc:Fallback>
          </mc:AlternateContent>
        </w:r>
      </w:ins>
    </w:p>
    <w:p w14:paraId="17F72AEA" w14:textId="3C3C5110" w:rsidR="007330BC" w:rsidRDefault="00695A6E" w:rsidP="007330BC">
      <w:pPr>
        <w:tabs>
          <w:tab w:val="left" w:pos="2040"/>
          <w:tab w:val="right" w:pos="9356"/>
        </w:tabs>
        <w:rPr>
          <w:b/>
          <w:sz w:val="32"/>
          <w:szCs w:val="32"/>
        </w:rPr>
      </w:pPr>
      <w:moveFromRangeStart w:id="11" w:author="ĐÀNG ANH MIN ROG" w:date="2023-06-10T11:15:00Z" w:name="move137288144"/>
      <w:moveFrom w:id="12" w:author="ĐÀNG ANH MIN ROG" w:date="2023-06-10T11:15:00Z">
        <w:r w:rsidRPr="00AB365D" w:rsidDel="00695A6E">
          <w:rPr>
            <w:b/>
            <w:sz w:val="26"/>
            <w:szCs w:val="26"/>
          </w:rPr>
          <w:lastRenderedPageBreak/>
          <w:t>TP. Hồ Chí Minh, 2023</w:t>
        </w:r>
      </w:moveFrom>
      <w:moveFromRangeEnd w:id="11"/>
      <w:commentRangeStart w:id="13"/>
      <w:r w:rsidR="007330BC">
        <w:rPr>
          <w:b/>
          <w:sz w:val="32"/>
          <w:szCs w:val="32"/>
        </w:rPr>
        <w:t>LỜI CAM ĐOAN</w:t>
      </w:r>
      <w:commentRangeEnd w:id="13"/>
      <w:r w:rsidR="007330BC">
        <w:rPr>
          <w:rStyle w:val="CommentReference"/>
        </w:rPr>
        <w:commentReference w:id="13"/>
      </w:r>
    </w:p>
    <w:p w14:paraId="50F168CE" w14:textId="3B100885" w:rsidR="001F2F0D" w:rsidRDefault="007330BC" w:rsidP="001F2F0D">
      <w:pPr>
        <w:ind w:firstLine="720"/>
        <w:jc w:val="both"/>
        <w:rPr>
          <w:color w:val="000000"/>
          <w:sz w:val="26"/>
          <w:szCs w:val="26"/>
        </w:rPr>
      </w:pPr>
      <w:r>
        <w:rPr>
          <w:color w:val="000000"/>
          <w:sz w:val="26"/>
          <w:szCs w:val="26"/>
        </w:rPr>
        <w:t>Trong quá trình thực hiện Đồ án cơ sở, chuyên ngành</w:t>
      </w:r>
      <w:r>
        <w:rPr>
          <w:color w:val="000000"/>
          <w:sz w:val="26"/>
          <w:szCs w:val="26"/>
        </w:rPr>
        <w:t xml:space="preserve"> </w:t>
      </w:r>
      <w:r w:rsidR="001F2F0D">
        <w:rPr>
          <w:color w:val="000000"/>
          <w:sz w:val="26"/>
          <w:szCs w:val="26"/>
        </w:rPr>
        <w:t xml:space="preserve">Công nghệ phần mềm </w:t>
      </w:r>
      <w:r w:rsidR="001F2F0D">
        <w:rPr>
          <w:color w:val="000000"/>
          <w:sz w:val="26"/>
          <w:szCs w:val="26"/>
          <w:shd w:val="clear" w:color="auto" w:fill="FFFFFF"/>
        </w:rPr>
        <w:t>do khả năng tiếp thu thực tế còn nhiều hạn chế, kiến thức chưa sâu rộng. Mặc dù nhóm chúng em đã cố gắng hết sức nhưng chắc chắn bài báo cáo này khó tránh khỏi những thiếu sót,</w:t>
      </w:r>
      <w:r w:rsidR="001F2F0D">
        <w:rPr>
          <w:color w:val="000000"/>
          <w:sz w:val="26"/>
          <w:szCs w:val="26"/>
        </w:rPr>
        <w:t xml:space="preserve"> nhưng những gì được trình bày trong báo cáo này là sự thể hiện những kết quả đạt được dưới sự hướng dẫn của giảng viên – thầy </w:t>
      </w:r>
      <w:r>
        <w:rPr>
          <w:color w:val="000000"/>
          <w:sz w:val="26"/>
          <w:szCs w:val="26"/>
        </w:rPr>
        <w:t>Nguyễn Huy Cường</w:t>
      </w:r>
      <w:r w:rsidR="001F2F0D">
        <w:rPr>
          <w:color w:val="000000"/>
          <w:sz w:val="26"/>
          <w:szCs w:val="26"/>
        </w:rPr>
        <w:t xml:space="preserve"> đã nhiệt tình hướng dẫn, khuyến khích và tạo điều kiện cho chúng em hoàn thành tốt đề tài của mình.</w:t>
      </w:r>
    </w:p>
    <w:p w14:paraId="3AD466F0" w14:textId="1B11129E" w:rsidR="001F2F0D" w:rsidRDefault="001F2F0D" w:rsidP="001F2F0D">
      <w:pPr>
        <w:ind w:firstLine="720"/>
        <w:jc w:val="both"/>
        <w:rPr>
          <w:sz w:val="26"/>
          <w:szCs w:val="26"/>
        </w:rPr>
      </w:pPr>
      <w:r>
        <w:rPr>
          <w:color w:val="000000"/>
          <w:sz w:val="26"/>
          <w:szCs w:val="26"/>
        </w:rPr>
        <w:t xml:space="preserve">Chúng em xin cam đoan rằng nội dung trình bày trong báo cáo đồ án, </w:t>
      </w:r>
      <w:r>
        <w:rPr>
          <w:color w:val="000000"/>
          <w:sz w:val="26"/>
          <w:szCs w:val="26"/>
          <w:shd w:val="clear" w:color="auto" w:fill="FFFFFF"/>
        </w:rPr>
        <w:t xml:space="preserve">những số liệu và kết quả nghiên cứu là trung thực, hoàn toàn được thực hiện không sao chép bất kỳ nguồn nào khác. Ngoài ra, trong bài báo cáo có sử dụng một số nguồn tài liệu tham khảo đã được trích dẫn nguồn và chú thích rõ ràng. </w:t>
      </w:r>
      <w:r>
        <w:rPr>
          <w:color w:val="000000"/>
          <w:sz w:val="26"/>
          <w:szCs w:val="26"/>
        </w:rPr>
        <w:t>Nếu không đúng sự thật, chúng em xin chịu mọi trách nhiệm.</w:t>
      </w:r>
      <w:r w:rsidRPr="00AF4D2B">
        <w:rPr>
          <w:sz w:val="26"/>
          <w:szCs w:val="26"/>
        </w:rPr>
        <w:t xml:space="preserve"> </w:t>
      </w:r>
    </w:p>
    <w:p w14:paraId="402A5E68" w14:textId="77777777" w:rsidR="001F2F0D" w:rsidRDefault="001F2F0D" w:rsidP="001F2F0D">
      <w:pPr>
        <w:ind w:firstLine="720"/>
        <w:jc w:val="both"/>
        <w:rPr>
          <w:sz w:val="26"/>
          <w:szCs w:val="26"/>
        </w:rPr>
      </w:pPr>
    </w:p>
    <w:tbl>
      <w:tblPr>
        <w:tblStyle w:val="TableGrid"/>
        <w:tblW w:w="0" w:type="auto"/>
        <w:tblInd w:w="62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9"/>
      </w:tblGrid>
      <w:tr w:rsidR="001F2F0D" w14:paraId="3F5D691F" w14:textId="77777777" w:rsidTr="007330BC">
        <w:trPr>
          <w:trHeight w:val="703"/>
        </w:trPr>
        <w:tc>
          <w:tcPr>
            <w:tcW w:w="3169" w:type="dxa"/>
          </w:tcPr>
          <w:p w14:paraId="3483CD08" w14:textId="786B5E85" w:rsidR="001F2F0D" w:rsidRDefault="001F2F0D" w:rsidP="001F2F0D">
            <w:pPr>
              <w:spacing w:line="240" w:lineRule="auto"/>
              <w:rPr>
                <w:b/>
                <w:bCs/>
                <w:color w:val="000000"/>
                <w:sz w:val="26"/>
                <w:szCs w:val="26"/>
              </w:rPr>
            </w:pPr>
            <w:r>
              <w:rPr>
                <w:b/>
                <w:bCs/>
                <w:color w:val="000000"/>
                <w:sz w:val="26"/>
                <w:szCs w:val="26"/>
              </w:rPr>
              <w:t>Sinh viên đồng thực hiện</w:t>
            </w:r>
          </w:p>
        </w:tc>
      </w:tr>
      <w:tr w:rsidR="001F2F0D" w14:paraId="196F909C" w14:textId="77777777" w:rsidTr="007330BC">
        <w:trPr>
          <w:trHeight w:val="568"/>
        </w:trPr>
        <w:tc>
          <w:tcPr>
            <w:tcW w:w="3169" w:type="dxa"/>
          </w:tcPr>
          <w:p w14:paraId="7D96B375" w14:textId="74DE6FA5" w:rsidR="001F2F0D" w:rsidRPr="001F2F0D" w:rsidRDefault="001F2F0D" w:rsidP="001F2F0D">
            <w:pPr>
              <w:spacing w:before="0" w:line="240" w:lineRule="auto"/>
              <w:rPr>
                <w:color w:val="000000"/>
                <w:sz w:val="26"/>
                <w:szCs w:val="26"/>
              </w:rPr>
            </w:pPr>
            <w:r w:rsidRPr="001F2F0D">
              <w:rPr>
                <w:color w:val="000000"/>
                <w:sz w:val="26"/>
                <w:szCs w:val="26"/>
              </w:rPr>
              <w:t>Phan Thị Anh</w:t>
            </w:r>
          </w:p>
        </w:tc>
      </w:tr>
    </w:tbl>
    <w:p w14:paraId="6C0C3183" w14:textId="5ED81F54" w:rsidR="00C002BF" w:rsidRDefault="00000000">
      <w:pPr>
        <w:pStyle w:val="TOC1"/>
        <w:rPr>
          <w:ins w:id="14" w:author="ĐÀNG ANH MIN ROG" w:date="2023-06-11T06:53:00Z"/>
          <w:rFonts w:asciiTheme="minorHAnsi" w:eastAsiaTheme="minorEastAsia" w:hAnsiTheme="minorHAnsi" w:cstheme="minorBidi"/>
          <w:noProof/>
          <w:kern w:val="2"/>
          <w:sz w:val="22"/>
          <w:szCs w:val="22"/>
          <w14:ligatures w14:val="standardContextual"/>
        </w:rPr>
      </w:pPr>
      <w:r w:rsidRPr="00AF4D2B">
        <w:rPr>
          <w:szCs w:val="26"/>
        </w:rPr>
        <w:br w:type="page"/>
      </w:r>
      <w:r>
        <w:rPr>
          <w:sz w:val="32"/>
          <w:szCs w:val="32"/>
        </w:rPr>
        <w:lastRenderedPageBreak/>
        <w:t>MỤC LỤC</w:t>
      </w:r>
      <w:ins w:id="15" w:author="ĐÀNG ANH MIN ROG" w:date="2023-06-11T06:53:00Z">
        <w:r w:rsidR="00C002BF">
          <w:rPr>
            <w:szCs w:val="26"/>
          </w:rPr>
          <w:fldChar w:fldCharType="begin"/>
        </w:r>
        <w:r w:rsidR="00C002BF">
          <w:rPr>
            <w:szCs w:val="26"/>
          </w:rPr>
          <w:instrText xml:space="preserve"> TOC \o "1-3" \h \z \u </w:instrText>
        </w:r>
      </w:ins>
      <w:r w:rsidR="00C002BF">
        <w:rPr>
          <w:szCs w:val="26"/>
        </w:rPr>
        <w:fldChar w:fldCharType="separate"/>
      </w:r>
      <w:ins w:id="16" w:author="ĐÀNG ANH MIN ROG" w:date="2023-06-11T06:53:00Z">
        <w:r w:rsidR="00C002BF" w:rsidRPr="00D158FD">
          <w:rPr>
            <w:rStyle w:val="Hyperlink"/>
            <w:noProof/>
          </w:rPr>
          <w:fldChar w:fldCharType="begin"/>
        </w:r>
        <w:r w:rsidR="00C002BF" w:rsidRPr="00D158FD">
          <w:rPr>
            <w:rStyle w:val="Hyperlink"/>
            <w:noProof/>
          </w:rPr>
          <w:instrText xml:space="preserve"> </w:instrText>
        </w:r>
        <w:r w:rsidR="00C002BF">
          <w:rPr>
            <w:noProof/>
          </w:rPr>
          <w:instrText>HYPERLINK \l "_Toc137358818"</w:instrText>
        </w:r>
        <w:r w:rsidR="00C002BF" w:rsidRPr="00D158FD">
          <w:rPr>
            <w:rStyle w:val="Hyperlink"/>
            <w:noProof/>
          </w:rPr>
          <w:instrText xml:space="preserve"> </w:instrText>
        </w:r>
        <w:r w:rsidR="00C002BF" w:rsidRPr="00D158FD">
          <w:rPr>
            <w:rStyle w:val="Hyperlink"/>
            <w:noProof/>
          </w:rPr>
        </w:r>
        <w:r>
          <w:rPr>
            <w:rStyle w:val="Hyperlink"/>
            <w:noProof/>
          </w:rPr>
          <w:fldChar w:fldCharType="separate"/>
        </w:r>
        <w:r w:rsidR="00C002BF" w:rsidRPr="00D158FD">
          <w:rPr>
            <w:rStyle w:val="Hyperlink"/>
            <w:noProof/>
          </w:rPr>
          <w:fldChar w:fldCharType="end"/>
        </w:r>
      </w:ins>
    </w:p>
    <w:p w14:paraId="42A5725C" w14:textId="37D23F1C" w:rsidR="00C002BF" w:rsidRPr="00C002BF" w:rsidRDefault="00C002BF">
      <w:pPr>
        <w:pStyle w:val="TOC1"/>
        <w:rPr>
          <w:ins w:id="17" w:author="ĐÀNG ANH MIN ROG" w:date="2023-06-11T06:53:00Z"/>
          <w:rFonts w:eastAsiaTheme="minorEastAsia" w:cs="Times New Roman"/>
          <w:noProof/>
          <w:kern w:val="2"/>
          <w:szCs w:val="26"/>
          <w14:ligatures w14:val="standardContextual"/>
          <w:rPrChange w:id="18" w:author="ĐÀNG ANH MIN ROG" w:date="2023-06-11T06:54:00Z">
            <w:rPr>
              <w:ins w:id="19" w:author="ĐÀNG ANH MIN ROG" w:date="2023-06-11T06:53:00Z"/>
              <w:rFonts w:asciiTheme="minorHAnsi" w:eastAsiaTheme="minorEastAsia" w:hAnsiTheme="minorHAnsi" w:cstheme="minorBidi"/>
              <w:noProof/>
              <w:kern w:val="2"/>
              <w:sz w:val="22"/>
              <w:szCs w:val="22"/>
              <w14:ligatures w14:val="standardContextual"/>
            </w:rPr>
          </w:rPrChange>
        </w:rPr>
      </w:pPr>
      <w:ins w:id="20" w:author="ĐÀNG ANH MIN ROG" w:date="2023-06-11T06:53:00Z">
        <w:r w:rsidRPr="00C002BF">
          <w:rPr>
            <w:rStyle w:val="Hyperlink"/>
            <w:rFonts w:cs="Times New Roman"/>
            <w:noProof/>
            <w:szCs w:val="26"/>
          </w:rPr>
          <w:fldChar w:fldCharType="begin"/>
        </w:r>
        <w:r w:rsidRPr="00C002BF">
          <w:rPr>
            <w:rStyle w:val="Hyperlink"/>
            <w:rFonts w:cs="Times New Roman"/>
            <w:noProof/>
            <w:szCs w:val="26"/>
          </w:rPr>
          <w:instrText xml:space="preserve"> </w:instrText>
        </w:r>
        <w:r w:rsidRPr="00C002BF">
          <w:rPr>
            <w:rFonts w:cs="Times New Roman"/>
            <w:noProof/>
            <w:szCs w:val="26"/>
          </w:rPr>
          <w:instrText>HYPERLINK \l "_Toc137358827"</w:instrText>
        </w:r>
        <w:r w:rsidRPr="00C002BF">
          <w:rPr>
            <w:rStyle w:val="Hyperlink"/>
            <w:rFonts w:cs="Times New Roman"/>
            <w:noProof/>
            <w:szCs w:val="26"/>
          </w:rPr>
          <w:instrText xml:space="preserve"> </w:instrText>
        </w:r>
        <w:r w:rsidRPr="00C002BF">
          <w:rPr>
            <w:rStyle w:val="Hyperlink"/>
            <w:rFonts w:cs="Times New Roman"/>
            <w:noProof/>
            <w:szCs w:val="26"/>
          </w:rPr>
        </w:r>
        <w:r w:rsidRPr="00C002BF">
          <w:rPr>
            <w:rStyle w:val="Hyperlink"/>
            <w:rFonts w:cs="Times New Roman"/>
            <w:noProof/>
            <w:szCs w:val="26"/>
          </w:rPr>
          <w:fldChar w:fldCharType="separate"/>
        </w:r>
        <w:r w:rsidRPr="00C002BF">
          <w:rPr>
            <w:rStyle w:val="Hyperlink"/>
            <w:rFonts w:cs="Times New Roman"/>
            <w:caps/>
            <w:noProof/>
            <w:szCs w:val="26"/>
          </w:rPr>
          <w:t>CHƯƠNG 1.</w:t>
        </w:r>
        <w:r w:rsidRPr="00C002BF">
          <w:rPr>
            <w:rStyle w:val="Hyperlink"/>
            <w:rFonts w:cs="Times New Roman"/>
            <w:noProof/>
            <w:szCs w:val="26"/>
          </w:rPr>
          <w:t xml:space="preserve"> TỔNG QUAN</w:t>
        </w:r>
        <w:r w:rsidRPr="00C002BF">
          <w:rPr>
            <w:rFonts w:cs="Times New Roman"/>
            <w:noProof/>
            <w:webHidden/>
            <w:szCs w:val="26"/>
          </w:rPr>
          <w:tab/>
        </w:r>
        <w:r w:rsidRPr="00C002BF">
          <w:rPr>
            <w:rFonts w:cs="Times New Roman"/>
            <w:noProof/>
            <w:webHidden/>
            <w:szCs w:val="26"/>
          </w:rPr>
          <w:fldChar w:fldCharType="begin"/>
        </w:r>
        <w:r w:rsidRPr="00C002BF">
          <w:rPr>
            <w:rFonts w:cs="Times New Roman"/>
            <w:noProof/>
            <w:webHidden/>
            <w:szCs w:val="26"/>
          </w:rPr>
          <w:instrText xml:space="preserve"> PAGEREF _Toc137358827 \h </w:instrText>
        </w:r>
      </w:ins>
      <w:r w:rsidRPr="00C002BF">
        <w:rPr>
          <w:rFonts w:cs="Times New Roman"/>
          <w:noProof/>
          <w:webHidden/>
          <w:szCs w:val="26"/>
        </w:rPr>
      </w:r>
      <w:r w:rsidRPr="00C002BF">
        <w:rPr>
          <w:rFonts w:cs="Times New Roman"/>
          <w:noProof/>
          <w:webHidden/>
          <w:szCs w:val="26"/>
        </w:rPr>
        <w:fldChar w:fldCharType="separate"/>
      </w:r>
      <w:ins w:id="21" w:author="ĐÀNG ANH MIN ROG" w:date="2023-06-11T06:53:00Z">
        <w:r w:rsidRPr="00C002BF">
          <w:rPr>
            <w:rFonts w:cs="Times New Roman"/>
            <w:noProof/>
            <w:webHidden/>
            <w:szCs w:val="26"/>
          </w:rPr>
          <w:t>1</w:t>
        </w:r>
        <w:r w:rsidRPr="00C002BF">
          <w:rPr>
            <w:rFonts w:cs="Times New Roman"/>
            <w:noProof/>
            <w:webHidden/>
            <w:szCs w:val="26"/>
          </w:rPr>
          <w:fldChar w:fldCharType="end"/>
        </w:r>
        <w:r w:rsidRPr="00C002BF">
          <w:rPr>
            <w:rStyle w:val="Hyperlink"/>
            <w:rFonts w:cs="Times New Roman"/>
            <w:noProof/>
            <w:szCs w:val="26"/>
          </w:rPr>
          <w:fldChar w:fldCharType="end"/>
        </w:r>
      </w:ins>
    </w:p>
    <w:p w14:paraId="60211042" w14:textId="33E1344D" w:rsidR="00C002BF" w:rsidRPr="00C002BF" w:rsidRDefault="00C002BF">
      <w:pPr>
        <w:pStyle w:val="TOC2"/>
        <w:tabs>
          <w:tab w:val="right" w:leader="dot" w:pos="9395"/>
        </w:tabs>
        <w:rPr>
          <w:ins w:id="22" w:author="ĐÀNG ANH MIN ROG" w:date="2023-06-11T06:53:00Z"/>
          <w:rFonts w:ascii="Times New Roman" w:eastAsiaTheme="minorEastAsia" w:hAnsi="Times New Roman" w:cs="Times New Roman"/>
          <w:b w:val="0"/>
          <w:bCs w:val="0"/>
          <w:noProof/>
          <w:kern w:val="2"/>
          <w:sz w:val="26"/>
          <w:szCs w:val="26"/>
          <w14:ligatures w14:val="standardContextual"/>
          <w:rPrChange w:id="23" w:author="ĐÀNG ANH MIN ROG" w:date="2023-06-11T06:54:00Z">
            <w:rPr>
              <w:ins w:id="24" w:author="ĐÀNG ANH MIN ROG" w:date="2023-06-11T06:53:00Z"/>
              <w:rFonts w:eastAsiaTheme="minorEastAsia" w:cstheme="minorBidi"/>
              <w:b w:val="0"/>
              <w:bCs w:val="0"/>
              <w:noProof/>
              <w:kern w:val="2"/>
              <w14:ligatures w14:val="standardContextual"/>
            </w:rPr>
          </w:rPrChange>
        </w:rPr>
      </w:pPr>
      <w:ins w:id="25" w:author="ĐÀNG ANH MIN ROG" w:date="2023-06-11T06:53:00Z">
        <w:r w:rsidRPr="00C002BF">
          <w:rPr>
            <w:rStyle w:val="Hyperlink"/>
            <w:rFonts w:ascii="Times New Roman" w:hAnsi="Times New Roman" w:cs="Times New Roman"/>
            <w:noProof/>
            <w:sz w:val="26"/>
            <w:szCs w:val="26"/>
            <w:rPrChange w:id="26"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27"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28" w:author="ĐÀNG ANH MIN ROG" w:date="2023-06-11T06:54:00Z">
              <w:rPr>
                <w:noProof/>
              </w:rPr>
            </w:rPrChange>
          </w:rPr>
          <w:instrText>HYPERLINK \l "_Toc137358828"</w:instrText>
        </w:r>
        <w:r w:rsidRPr="00C002BF">
          <w:rPr>
            <w:rStyle w:val="Hyperlink"/>
            <w:rFonts w:ascii="Times New Roman" w:hAnsi="Times New Roman" w:cs="Times New Roman"/>
            <w:noProof/>
            <w:sz w:val="26"/>
            <w:szCs w:val="26"/>
            <w:rPrChange w:id="29"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30"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31"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32" w:author="ĐÀNG ANH MIN ROG" w:date="2023-06-11T06:54:00Z">
              <w:rPr>
                <w:rStyle w:val="Hyperlink"/>
                <w:noProof/>
              </w:rPr>
            </w:rPrChange>
          </w:rPr>
          <w:t>1.1. Giới thiệu đề tài</w:t>
        </w:r>
        <w:r w:rsidRPr="00C002BF">
          <w:rPr>
            <w:rFonts w:ascii="Times New Roman" w:hAnsi="Times New Roman" w:cs="Times New Roman"/>
            <w:noProof/>
            <w:webHidden/>
            <w:sz w:val="26"/>
            <w:szCs w:val="26"/>
            <w:rPrChange w:id="33" w:author="ĐÀNG ANH MIN ROG" w:date="2023-06-11T06:54:00Z">
              <w:rPr>
                <w:noProof/>
                <w:webHidden/>
              </w:rPr>
            </w:rPrChange>
          </w:rPr>
          <w:tab/>
        </w:r>
        <w:r w:rsidRPr="00C002BF">
          <w:rPr>
            <w:rFonts w:ascii="Times New Roman" w:hAnsi="Times New Roman" w:cs="Times New Roman"/>
            <w:noProof/>
            <w:webHidden/>
            <w:sz w:val="26"/>
            <w:szCs w:val="26"/>
            <w:rPrChange w:id="34" w:author="ĐÀNG ANH MIN ROG" w:date="2023-06-11T06:54:00Z">
              <w:rPr>
                <w:noProof/>
                <w:webHidden/>
              </w:rPr>
            </w:rPrChange>
          </w:rPr>
          <w:fldChar w:fldCharType="begin"/>
        </w:r>
        <w:r w:rsidRPr="00C002BF">
          <w:rPr>
            <w:rFonts w:ascii="Times New Roman" w:hAnsi="Times New Roman" w:cs="Times New Roman"/>
            <w:noProof/>
            <w:webHidden/>
            <w:sz w:val="26"/>
            <w:szCs w:val="26"/>
            <w:rPrChange w:id="35" w:author="ĐÀNG ANH MIN ROG" w:date="2023-06-11T06:54:00Z">
              <w:rPr>
                <w:noProof/>
                <w:webHidden/>
              </w:rPr>
            </w:rPrChange>
          </w:rPr>
          <w:instrText xml:space="preserve"> PAGEREF _Toc137358828 \h </w:instrText>
        </w:r>
      </w:ins>
      <w:r w:rsidRPr="00C002BF">
        <w:rPr>
          <w:rFonts w:ascii="Times New Roman" w:hAnsi="Times New Roman" w:cs="Times New Roman"/>
          <w:noProof/>
          <w:webHidden/>
          <w:sz w:val="26"/>
          <w:szCs w:val="26"/>
          <w:rPrChange w:id="36"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37" w:author="ĐÀNG ANH MIN ROG" w:date="2023-06-11T06:54:00Z">
            <w:rPr>
              <w:noProof/>
              <w:webHidden/>
            </w:rPr>
          </w:rPrChange>
        </w:rPr>
        <w:fldChar w:fldCharType="separate"/>
      </w:r>
      <w:ins w:id="38" w:author="ĐÀNG ANH MIN ROG" w:date="2023-06-11T06:53:00Z">
        <w:r w:rsidRPr="00C002BF">
          <w:rPr>
            <w:rFonts w:ascii="Times New Roman" w:hAnsi="Times New Roman" w:cs="Times New Roman"/>
            <w:noProof/>
            <w:webHidden/>
            <w:sz w:val="26"/>
            <w:szCs w:val="26"/>
            <w:rPrChange w:id="39" w:author="ĐÀNG ANH MIN ROG" w:date="2023-06-11T06:54:00Z">
              <w:rPr>
                <w:noProof/>
                <w:webHidden/>
              </w:rPr>
            </w:rPrChange>
          </w:rPr>
          <w:t>1</w:t>
        </w:r>
        <w:r w:rsidRPr="00C002BF">
          <w:rPr>
            <w:rFonts w:ascii="Times New Roman" w:hAnsi="Times New Roman" w:cs="Times New Roman"/>
            <w:noProof/>
            <w:webHidden/>
            <w:sz w:val="26"/>
            <w:szCs w:val="26"/>
            <w:rPrChange w:id="40"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41" w:author="ĐÀNG ANH MIN ROG" w:date="2023-06-11T06:54:00Z">
              <w:rPr>
                <w:rStyle w:val="Hyperlink"/>
                <w:noProof/>
              </w:rPr>
            </w:rPrChange>
          </w:rPr>
          <w:fldChar w:fldCharType="end"/>
        </w:r>
      </w:ins>
    </w:p>
    <w:p w14:paraId="6F798FD6" w14:textId="65EFB008" w:rsidR="00C002BF" w:rsidRPr="00C002BF" w:rsidRDefault="00C002BF">
      <w:pPr>
        <w:pStyle w:val="TOC2"/>
        <w:tabs>
          <w:tab w:val="right" w:leader="dot" w:pos="9395"/>
        </w:tabs>
        <w:rPr>
          <w:ins w:id="42" w:author="ĐÀNG ANH MIN ROG" w:date="2023-06-11T06:53:00Z"/>
          <w:rFonts w:ascii="Times New Roman" w:eastAsiaTheme="minorEastAsia" w:hAnsi="Times New Roman" w:cs="Times New Roman"/>
          <w:b w:val="0"/>
          <w:bCs w:val="0"/>
          <w:noProof/>
          <w:kern w:val="2"/>
          <w:sz w:val="26"/>
          <w:szCs w:val="26"/>
          <w14:ligatures w14:val="standardContextual"/>
          <w:rPrChange w:id="43" w:author="ĐÀNG ANH MIN ROG" w:date="2023-06-11T06:54:00Z">
            <w:rPr>
              <w:ins w:id="44" w:author="ĐÀNG ANH MIN ROG" w:date="2023-06-11T06:53:00Z"/>
              <w:rFonts w:eastAsiaTheme="minorEastAsia" w:cstheme="minorBidi"/>
              <w:b w:val="0"/>
              <w:bCs w:val="0"/>
              <w:noProof/>
              <w:kern w:val="2"/>
              <w14:ligatures w14:val="standardContextual"/>
            </w:rPr>
          </w:rPrChange>
        </w:rPr>
      </w:pPr>
      <w:ins w:id="45" w:author="ĐÀNG ANH MIN ROG" w:date="2023-06-11T06:53:00Z">
        <w:r w:rsidRPr="00C002BF">
          <w:rPr>
            <w:rStyle w:val="Hyperlink"/>
            <w:rFonts w:ascii="Times New Roman" w:hAnsi="Times New Roman" w:cs="Times New Roman"/>
            <w:noProof/>
            <w:sz w:val="26"/>
            <w:szCs w:val="26"/>
            <w:rPrChange w:id="46"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47"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48" w:author="ĐÀNG ANH MIN ROG" w:date="2023-06-11T06:54:00Z">
              <w:rPr>
                <w:noProof/>
              </w:rPr>
            </w:rPrChange>
          </w:rPr>
          <w:instrText>HYPERLINK \l "_Toc137358829"</w:instrText>
        </w:r>
        <w:r w:rsidRPr="00C002BF">
          <w:rPr>
            <w:rStyle w:val="Hyperlink"/>
            <w:rFonts w:ascii="Times New Roman" w:hAnsi="Times New Roman" w:cs="Times New Roman"/>
            <w:noProof/>
            <w:sz w:val="26"/>
            <w:szCs w:val="26"/>
            <w:rPrChange w:id="49"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50"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51"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52" w:author="ĐÀNG ANH MIN ROG" w:date="2023-06-11T06:54:00Z">
              <w:rPr>
                <w:rStyle w:val="Hyperlink"/>
                <w:noProof/>
              </w:rPr>
            </w:rPrChange>
          </w:rPr>
          <w:t>1.2. Nhiệm vụ đồ án</w:t>
        </w:r>
        <w:r w:rsidRPr="00C002BF">
          <w:rPr>
            <w:rFonts w:ascii="Times New Roman" w:hAnsi="Times New Roman" w:cs="Times New Roman"/>
            <w:noProof/>
            <w:webHidden/>
            <w:sz w:val="26"/>
            <w:szCs w:val="26"/>
            <w:rPrChange w:id="53" w:author="ĐÀNG ANH MIN ROG" w:date="2023-06-11T06:54:00Z">
              <w:rPr>
                <w:noProof/>
                <w:webHidden/>
              </w:rPr>
            </w:rPrChange>
          </w:rPr>
          <w:tab/>
        </w:r>
        <w:r w:rsidRPr="00C002BF">
          <w:rPr>
            <w:rFonts w:ascii="Times New Roman" w:hAnsi="Times New Roman" w:cs="Times New Roman"/>
            <w:noProof/>
            <w:webHidden/>
            <w:sz w:val="26"/>
            <w:szCs w:val="26"/>
            <w:rPrChange w:id="54" w:author="ĐÀNG ANH MIN ROG" w:date="2023-06-11T06:54:00Z">
              <w:rPr>
                <w:noProof/>
                <w:webHidden/>
              </w:rPr>
            </w:rPrChange>
          </w:rPr>
          <w:fldChar w:fldCharType="begin"/>
        </w:r>
        <w:r w:rsidRPr="00C002BF">
          <w:rPr>
            <w:rFonts w:ascii="Times New Roman" w:hAnsi="Times New Roman" w:cs="Times New Roman"/>
            <w:noProof/>
            <w:webHidden/>
            <w:sz w:val="26"/>
            <w:szCs w:val="26"/>
            <w:rPrChange w:id="55" w:author="ĐÀNG ANH MIN ROG" w:date="2023-06-11T06:54:00Z">
              <w:rPr>
                <w:noProof/>
                <w:webHidden/>
              </w:rPr>
            </w:rPrChange>
          </w:rPr>
          <w:instrText xml:space="preserve"> PAGEREF _Toc137358829 \h </w:instrText>
        </w:r>
      </w:ins>
      <w:r w:rsidRPr="00C002BF">
        <w:rPr>
          <w:rFonts w:ascii="Times New Roman" w:hAnsi="Times New Roman" w:cs="Times New Roman"/>
          <w:noProof/>
          <w:webHidden/>
          <w:sz w:val="26"/>
          <w:szCs w:val="26"/>
          <w:rPrChange w:id="56"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57" w:author="ĐÀNG ANH MIN ROG" w:date="2023-06-11T06:54:00Z">
            <w:rPr>
              <w:noProof/>
              <w:webHidden/>
            </w:rPr>
          </w:rPrChange>
        </w:rPr>
        <w:fldChar w:fldCharType="separate"/>
      </w:r>
      <w:ins w:id="58" w:author="ĐÀNG ANH MIN ROG" w:date="2023-06-11T06:53:00Z">
        <w:r w:rsidRPr="00C002BF">
          <w:rPr>
            <w:rFonts w:ascii="Times New Roman" w:hAnsi="Times New Roman" w:cs="Times New Roman"/>
            <w:noProof/>
            <w:webHidden/>
            <w:sz w:val="26"/>
            <w:szCs w:val="26"/>
            <w:rPrChange w:id="59" w:author="ĐÀNG ANH MIN ROG" w:date="2023-06-11T06:54:00Z">
              <w:rPr>
                <w:noProof/>
                <w:webHidden/>
              </w:rPr>
            </w:rPrChange>
          </w:rPr>
          <w:t>2</w:t>
        </w:r>
        <w:r w:rsidRPr="00C002BF">
          <w:rPr>
            <w:rFonts w:ascii="Times New Roman" w:hAnsi="Times New Roman" w:cs="Times New Roman"/>
            <w:noProof/>
            <w:webHidden/>
            <w:sz w:val="26"/>
            <w:szCs w:val="26"/>
            <w:rPrChange w:id="60"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61" w:author="ĐÀNG ANH MIN ROG" w:date="2023-06-11T06:54:00Z">
              <w:rPr>
                <w:rStyle w:val="Hyperlink"/>
                <w:noProof/>
              </w:rPr>
            </w:rPrChange>
          </w:rPr>
          <w:fldChar w:fldCharType="end"/>
        </w:r>
      </w:ins>
    </w:p>
    <w:p w14:paraId="258FF91C" w14:textId="6B99D906" w:rsidR="00C002BF" w:rsidRPr="00C002BF" w:rsidRDefault="00C002BF">
      <w:pPr>
        <w:pStyle w:val="TOC3"/>
        <w:tabs>
          <w:tab w:val="right" w:leader="dot" w:pos="9395"/>
        </w:tabs>
        <w:rPr>
          <w:ins w:id="62" w:author="ĐÀNG ANH MIN ROG" w:date="2023-06-11T06:53:00Z"/>
          <w:rFonts w:ascii="Times New Roman" w:eastAsiaTheme="minorEastAsia" w:hAnsi="Times New Roman" w:cs="Times New Roman"/>
          <w:noProof/>
          <w:kern w:val="2"/>
          <w:sz w:val="26"/>
          <w:szCs w:val="26"/>
          <w14:ligatures w14:val="standardContextual"/>
          <w:rPrChange w:id="63" w:author="ĐÀNG ANH MIN ROG" w:date="2023-06-11T06:54:00Z">
            <w:rPr>
              <w:ins w:id="64" w:author="ĐÀNG ANH MIN ROG" w:date="2023-06-11T06:53:00Z"/>
              <w:rFonts w:eastAsiaTheme="minorEastAsia" w:cstheme="minorBidi"/>
              <w:noProof/>
              <w:kern w:val="2"/>
              <w:sz w:val="22"/>
              <w:szCs w:val="22"/>
              <w14:ligatures w14:val="standardContextual"/>
            </w:rPr>
          </w:rPrChange>
        </w:rPr>
      </w:pPr>
      <w:ins w:id="65" w:author="ĐÀNG ANH MIN ROG" w:date="2023-06-11T06:53:00Z">
        <w:r w:rsidRPr="00C002BF">
          <w:rPr>
            <w:rStyle w:val="Hyperlink"/>
            <w:rFonts w:ascii="Times New Roman" w:hAnsi="Times New Roman" w:cs="Times New Roman"/>
            <w:noProof/>
            <w:sz w:val="26"/>
            <w:szCs w:val="26"/>
            <w:rPrChange w:id="66"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67"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68" w:author="ĐÀNG ANH MIN ROG" w:date="2023-06-11T06:54:00Z">
              <w:rPr>
                <w:noProof/>
              </w:rPr>
            </w:rPrChange>
          </w:rPr>
          <w:instrText>HYPERLINK \l "_Toc137358830"</w:instrText>
        </w:r>
        <w:r w:rsidRPr="00C002BF">
          <w:rPr>
            <w:rStyle w:val="Hyperlink"/>
            <w:rFonts w:ascii="Times New Roman" w:hAnsi="Times New Roman" w:cs="Times New Roman"/>
            <w:noProof/>
            <w:sz w:val="26"/>
            <w:szCs w:val="26"/>
            <w:rPrChange w:id="69"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70"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71"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72" w:author="ĐÀNG ANH MIN ROG" w:date="2023-06-11T06:54:00Z">
              <w:rPr>
                <w:rStyle w:val="Hyperlink"/>
                <w:noProof/>
              </w:rPr>
            </w:rPrChange>
          </w:rPr>
          <w:t>1.2.1. Lý do chọn đề tài:</w:t>
        </w:r>
        <w:r w:rsidRPr="00C002BF">
          <w:rPr>
            <w:rFonts w:ascii="Times New Roman" w:hAnsi="Times New Roman" w:cs="Times New Roman"/>
            <w:noProof/>
            <w:webHidden/>
            <w:sz w:val="26"/>
            <w:szCs w:val="26"/>
            <w:rPrChange w:id="73" w:author="ĐÀNG ANH MIN ROG" w:date="2023-06-11T06:54:00Z">
              <w:rPr>
                <w:noProof/>
                <w:webHidden/>
              </w:rPr>
            </w:rPrChange>
          </w:rPr>
          <w:tab/>
        </w:r>
        <w:r w:rsidRPr="00C002BF">
          <w:rPr>
            <w:rFonts w:ascii="Times New Roman" w:hAnsi="Times New Roman" w:cs="Times New Roman"/>
            <w:noProof/>
            <w:webHidden/>
            <w:sz w:val="26"/>
            <w:szCs w:val="26"/>
            <w:rPrChange w:id="74" w:author="ĐÀNG ANH MIN ROG" w:date="2023-06-11T06:54:00Z">
              <w:rPr>
                <w:noProof/>
                <w:webHidden/>
              </w:rPr>
            </w:rPrChange>
          </w:rPr>
          <w:fldChar w:fldCharType="begin"/>
        </w:r>
        <w:r w:rsidRPr="00C002BF">
          <w:rPr>
            <w:rFonts w:ascii="Times New Roman" w:hAnsi="Times New Roman" w:cs="Times New Roman"/>
            <w:noProof/>
            <w:webHidden/>
            <w:sz w:val="26"/>
            <w:szCs w:val="26"/>
            <w:rPrChange w:id="75" w:author="ĐÀNG ANH MIN ROG" w:date="2023-06-11T06:54:00Z">
              <w:rPr>
                <w:noProof/>
                <w:webHidden/>
              </w:rPr>
            </w:rPrChange>
          </w:rPr>
          <w:instrText xml:space="preserve"> PAGEREF _Toc137358830 \h </w:instrText>
        </w:r>
      </w:ins>
      <w:r w:rsidRPr="00C002BF">
        <w:rPr>
          <w:rFonts w:ascii="Times New Roman" w:hAnsi="Times New Roman" w:cs="Times New Roman"/>
          <w:noProof/>
          <w:webHidden/>
          <w:sz w:val="26"/>
          <w:szCs w:val="26"/>
          <w:rPrChange w:id="76"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77" w:author="ĐÀNG ANH MIN ROG" w:date="2023-06-11T06:54:00Z">
            <w:rPr>
              <w:noProof/>
              <w:webHidden/>
            </w:rPr>
          </w:rPrChange>
        </w:rPr>
        <w:fldChar w:fldCharType="separate"/>
      </w:r>
      <w:ins w:id="78" w:author="ĐÀNG ANH MIN ROG" w:date="2023-06-11T06:53:00Z">
        <w:r w:rsidRPr="00C002BF">
          <w:rPr>
            <w:rFonts w:ascii="Times New Roman" w:hAnsi="Times New Roman" w:cs="Times New Roman"/>
            <w:noProof/>
            <w:webHidden/>
            <w:sz w:val="26"/>
            <w:szCs w:val="26"/>
            <w:rPrChange w:id="79" w:author="ĐÀNG ANH MIN ROG" w:date="2023-06-11T06:54:00Z">
              <w:rPr>
                <w:noProof/>
                <w:webHidden/>
              </w:rPr>
            </w:rPrChange>
          </w:rPr>
          <w:t>2</w:t>
        </w:r>
        <w:r w:rsidRPr="00C002BF">
          <w:rPr>
            <w:rFonts w:ascii="Times New Roman" w:hAnsi="Times New Roman" w:cs="Times New Roman"/>
            <w:noProof/>
            <w:webHidden/>
            <w:sz w:val="26"/>
            <w:szCs w:val="26"/>
            <w:rPrChange w:id="80"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81" w:author="ĐÀNG ANH MIN ROG" w:date="2023-06-11T06:54:00Z">
              <w:rPr>
                <w:rStyle w:val="Hyperlink"/>
                <w:noProof/>
              </w:rPr>
            </w:rPrChange>
          </w:rPr>
          <w:fldChar w:fldCharType="end"/>
        </w:r>
      </w:ins>
    </w:p>
    <w:p w14:paraId="1F545E19" w14:textId="6CC5DD7C" w:rsidR="00C002BF" w:rsidRPr="00C002BF" w:rsidRDefault="00C002BF">
      <w:pPr>
        <w:pStyle w:val="TOC3"/>
        <w:tabs>
          <w:tab w:val="right" w:leader="dot" w:pos="9395"/>
        </w:tabs>
        <w:rPr>
          <w:ins w:id="82" w:author="ĐÀNG ANH MIN ROG" w:date="2023-06-11T06:53:00Z"/>
          <w:rFonts w:ascii="Times New Roman" w:eastAsiaTheme="minorEastAsia" w:hAnsi="Times New Roman" w:cs="Times New Roman"/>
          <w:noProof/>
          <w:kern w:val="2"/>
          <w:sz w:val="26"/>
          <w:szCs w:val="26"/>
          <w14:ligatures w14:val="standardContextual"/>
          <w:rPrChange w:id="83" w:author="ĐÀNG ANH MIN ROG" w:date="2023-06-11T06:54:00Z">
            <w:rPr>
              <w:ins w:id="84" w:author="ĐÀNG ANH MIN ROG" w:date="2023-06-11T06:53:00Z"/>
              <w:rFonts w:eastAsiaTheme="minorEastAsia" w:cstheme="minorBidi"/>
              <w:noProof/>
              <w:kern w:val="2"/>
              <w:sz w:val="22"/>
              <w:szCs w:val="22"/>
              <w14:ligatures w14:val="standardContextual"/>
            </w:rPr>
          </w:rPrChange>
        </w:rPr>
      </w:pPr>
      <w:ins w:id="85" w:author="ĐÀNG ANH MIN ROG" w:date="2023-06-11T06:53:00Z">
        <w:r w:rsidRPr="00C002BF">
          <w:rPr>
            <w:rStyle w:val="Hyperlink"/>
            <w:rFonts w:ascii="Times New Roman" w:hAnsi="Times New Roman" w:cs="Times New Roman"/>
            <w:noProof/>
            <w:sz w:val="26"/>
            <w:szCs w:val="26"/>
            <w:rPrChange w:id="86"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87"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88" w:author="ĐÀNG ANH MIN ROG" w:date="2023-06-11T06:54:00Z">
              <w:rPr>
                <w:noProof/>
              </w:rPr>
            </w:rPrChange>
          </w:rPr>
          <w:instrText>HYPERLINK \l "_Toc137358831"</w:instrText>
        </w:r>
        <w:r w:rsidRPr="00C002BF">
          <w:rPr>
            <w:rStyle w:val="Hyperlink"/>
            <w:rFonts w:ascii="Times New Roman" w:hAnsi="Times New Roman" w:cs="Times New Roman"/>
            <w:noProof/>
            <w:sz w:val="26"/>
            <w:szCs w:val="26"/>
            <w:rPrChange w:id="89"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90"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91"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highlight w:val="white"/>
            <w:rPrChange w:id="92" w:author="ĐÀNG ANH MIN ROG" w:date="2023-06-11T06:54:00Z">
              <w:rPr>
                <w:rStyle w:val="Hyperlink"/>
                <w:noProof/>
                <w:highlight w:val="white"/>
              </w:rPr>
            </w:rPrChange>
          </w:rPr>
          <w:t>1.2.2. Ý nghĩa khoa học và thực tiễn:</w:t>
        </w:r>
        <w:r w:rsidRPr="00C002BF">
          <w:rPr>
            <w:rFonts w:ascii="Times New Roman" w:hAnsi="Times New Roman" w:cs="Times New Roman"/>
            <w:noProof/>
            <w:webHidden/>
            <w:sz w:val="26"/>
            <w:szCs w:val="26"/>
            <w:rPrChange w:id="93" w:author="ĐÀNG ANH MIN ROG" w:date="2023-06-11T06:54:00Z">
              <w:rPr>
                <w:noProof/>
                <w:webHidden/>
              </w:rPr>
            </w:rPrChange>
          </w:rPr>
          <w:tab/>
        </w:r>
        <w:r w:rsidRPr="00C002BF">
          <w:rPr>
            <w:rFonts w:ascii="Times New Roman" w:hAnsi="Times New Roman" w:cs="Times New Roman"/>
            <w:noProof/>
            <w:webHidden/>
            <w:sz w:val="26"/>
            <w:szCs w:val="26"/>
            <w:rPrChange w:id="94" w:author="ĐÀNG ANH MIN ROG" w:date="2023-06-11T06:54:00Z">
              <w:rPr>
                <w:noProof/>
                <w:webHidden/>
              </w:rPr>
            </w:rPrChange>
          </w:rPr>
          <w:fldChar w:fldCharType="begin"/>
        </w:r>
        <w:r w:rsidRPr="00C002BF">
          <w:rPr>
            <w:rFonts w:ascii="Times New Roman" w:hAnsi="Times New Roman" w:cs="Times New Roman"/>
            <w:noProof/>
            <w:webHidden/>
            <w:sz w:val="26"/>
            <w:szCs w:val="26"/>
            <w:rPrChange w:id="95" w:author="ĐÀNG ANH MIN ROG" w:date="2023-06-11T06:54:00Z">
              <w:rPr>
                <w:noProof/>
                <w:webHidden/>
              </w:rPr>
            </w:rPrChange>
          </w:rPr>
          <w:instrText xml:space="preserve"> PAGEREF _Toc137358831 \h </w:instrText>
        </w:r>
      </w:ins>
      <w:r w:rsidRPr="00C002BF">
        <w:rPr>
          <w:rFonts w:ascii="Times New Roman" w:hAnsi="Times New Roman" w:cs="Times New Roman"/>
          <w:noProof/>
          <w:webHidden/>
          <w:sz w:val="26"/>
          <w:szCs w:val="26"/>
          <w:rPrChange w:id="96"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97" w:author="ĐÀNG ANH MIN ROG" w:date="2023-06-11T06:54:00Z">
            <w:rPr>
              <w:noProof/>
              <w:webHidden/>
            </w:rPr>
          </w:rPrChange>
        </w:rPr>
        <w:fldChar w:fldCharType="separate"/>
      </w:r>
      <w:ins w:id="98" w:author="ĐÀNG ANH MIN ROG" w:date="2023-06-11T06:53:00Z">
        <w:r w:rsidRPr="00C002BF">
          <w:rPr>
            <w:rFonts w:ascii="Times New Roman" w:hAnsi="Times New Roman" w:cs="Times New Roman"/>
            <w:noProof/>
            <w:webHidden/>
            <w:sz w:val="26"/>
            <w:szCs w:val="26"/>
            <w:rPrChange w:id="99" w:author="ĐÀNG ANH MIN ROG" w:date="2023-06-11T06:54:00Z">
              <w:rPr>
                <w:noProof/>
                <w:webHidden/>
              </w:rPr>
            </w:rPrChange>
          </w:rPr>
          <w:t>2</w:t>
        </w:r>
        <w:r w:rsidRPr="00C002BF">
          <w:rPr>
            <w:rFonts w:ascii="Times New Roman" w:hAnsi="Times New Roman" w:cs="Times New Roman"/>
            <w:noProof/>
            <w:webHidden/>
            <w:sz w:val="26"/>
            <w:szCs w:val="26"/>
            <w:rPrChange w:id="100"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101" w:author="ĐÀNG ANH MIN ROG" w:date="2023-06-11T06:54:00Z">
              <w:rPr>
                <w:rStyle w:val="Hyperlink"/>
                <w:noProof/>
              </w:rPr>
            </w:rPrChange>
          </w:rPr>
          <w:fldChar w:fldCharType="end"/>
        </w:r>
      </w:ins>
    </w:p>
    <w:p w14:paraId="02AA9E08" w14:textId="2E9515DF" w:rsidR="00C002BF" w:rsidRPr="00C002BF" w:rsidRDefault="00C002BF">
      <w:pPr>
        <w:pStyle w:val="TOC3"/>
        <w:tabs>
          <w:tab w:val="right" w:leader="dot" w:pos="9395"/>
        </w:tabs>
        <w:rPr>
          <w:ins w:id="102" w:author="ĐÀNG ANH MIN ROG" w:date="2023-06-11T06:53:00Z"/>
          <w:rFonts w:ascii="Times New Roman" w:eastAsiaTheme="minorEastAsia" w:hAnsi="Times New Roman" w:cs="Times New Roman"/>
          <w:noProof/>
          <w:kern w:val="2"/>
          <w:sz w:val="26"/>
          <w:szCs w:val="26"/>
          <w14:ligatures w14:val="standardContextual"/>
          <w:rPrChange w:id="103" w:author="ĐÀNG ANH MIN ROG" w:date="2023-06-11T06:54:00Z">
            <w:rPr>
              <w:ins w:id="104" w:author="ĐÀNG ANH MIN ROG" w:date="2023-06-11T06:53:00Z"/>
              <w:rFonts w:eastAsiaTheme="minorEastAsia" w:cstheme="minorBidi"/>
              <w:noProof/>
              <w:kern w:val="2"/>
              <w:sz w:val="22"/>
              <w:szCs w:val="22"/>
              <w14:ligatures w14:val="standardContextual"/>
            </w:rPr>
          </w:rPrChange>
        </w:rPr>
      </w:pPr>
      <w:ins w:id="105" w:author="ĐÀNG ANH MIN ROG" w:date="2023-06-11T06:53:00Z">
        <w:r w:rsidRPr="00C002BF">
          <w:rPr>
            <w:rStyle w:val="Hyperlink"/>
            <w:rFonts w:ascii="Times New Roman" w:hAnsi="Times New Roman" w:cs="Times New Roman"/>
            <w:noProof/>
            <w:sz w:val="26"/>
            <w:szCs w:val="26"/>
            <w:rPrChange w:id="106"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107"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108" w:author="ĐÀNG ANH MIN ROG" w:date="2023-06-11T06:54:00Z">
              <w:rPr>
                <w:noProof/>
              </w:rPr>
            </w:rPrChange>
          </w:rPr>
          <w:instrText>HYPERLINK \l "_Toc137358832"</w:instrText>
        </w:r>
        <w:r w:rsidRPr="00C002BF">
          <w:rPr>
            <w:rStyle w:val="Hyperlink"/>
            <w:rFonts w:ascii="Times New Roman" w:hAnsi="Times New Roman" w:cs="Times New Roman"/>
            <w:noProof/>
            <w:sz w:val="26"/>
            <w:szCs w:val="26"/>
            <w:rPrChange w:id="109"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110"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111"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highlight w:val="white"/>
            <w:rPrChange w:id="112" w:author="ĐÀNG ANH MIN ROG" w:date="2023-06-11T06:54:00Z">
              <w:rPr>
                <w:rStyle w:val="Hyperlink"/>
                <w:noProof/>
                <w:highlight w:val="white"/>
              </w:rPr>
            </w:rPrChange>
          </w:rPr>
          <w:t>1.2.3. Mục tiêu nghiên cứu:</w:t>
        </w:r>
        <w:r w:rsidRPr="00C002BF">
          <w:rPr>
            <w:rFonts w:ascii="Times New Roman" w:hAnsi="Times New Roman" w:cs="Times New Roman"/>
            <w:noProof/>
            <w:webHidden/>
            <w:sz w:val="26"/>
            <w:szCs w:val="26"/>
            <w:rPrChange w:id="113" w:author="ĐÀNG ANH MIN ROG" w:date="2023-06-11T06:54:00Z">
              <w:rPr>
                <w:noProof/>
                <w:webHidden/>
              </w:rPr>
            </w:rPrChange>
          </w:rPr>
          <w:tab/>
        </w:r>
        <w:r w:rsidRPr="00C002BF">
          <w:rPr>
            <w:rFonts w:ascii="Times New Roman" w:hAnsi="Times New Roman" w:cs="Times New Roman"/>
            <w:noProof/>
            <w:webHidden/>
            <w:sz w:val="26"/>
            <w:szCs w:val="26"/>
            <w:rPrChange w:id="114" w:author="ĐÀNG ANH MIN ROG" w:date="2023-06-11T06:54:00Z">
              <w:rPr>
                <w:noProof/>
                <w:webHidden/>
              </w:rPr>
            </w:rPrChange>
          </w:rPr>
          <w:fldChar w:fldCharType="begin"/>
        </w:r>
        <w:r w:rsidRPr="00C002BF">
          <w:rPr>
            <w:rFonts w:ascii="Times New Roman" w:hAnsi="Times New Roman" w:cs="Times New Roman"/>
            <w:noProof/>
            <w:webHidden/>
            <w:sz w:val="26"/>
            <w:szCs w:val="26"/>
            <w:rPrChange w:id="115" w:author="ĐÀNG ANH MIN ROG" w:date="2023-06-11T06:54:00Z">
              <w:rPr>
                <w:noProof/>
                <w:webHidden/>
              </w:rPr>
            </w:rPrChange>
          </w:rPr>
          <w:instrText xml:space="preserve"> PAGEREF _Toc137358832 \h </w:instrText>
        </w:r>
      </w:ins>
      <w:r w:rsidRPr="00C002BF">
        <w:rPr>
          <w:rFonts w:ascii="Times New Roman" w:hAnsi="Times New Roman" w:cs="Times New Roman"/>
          <w:noProof/>
          <w:webHidden/>
          <w:sz w:val="26"/>
          <w:szCs w:val="26"/>
          <w:rPrChange w:id="116"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117" w:author="ĐÀNG ANH MIN ROG" w:date="2023-06-11T06:54:00Z">
            <w:rPr>
              <w:noProof/>
              <w:webHidden/>
            </w:rPr>
          </w:rPrChange>
        </w:rPr>
        <w:fldChar w:fldCharType="separate"/>
      </w:r>
      <w:ins w:id="118" w:author="ĐÀNG ANH MIN ROG" w:date="2023-06-11T06:53:00Z">
        <w:r w:rsidRPr="00C002BF">
          <w:rPr>
            <w:rFonts w:ascii="Times New Roman" w:hAnsi="Times New Roman" w:cs="Times New Roman"/>
            <w:noProof/>
            <w:webHidden/>
            <w:sz w:val="26"/>
            <w:szCs w:val="26"/>
            <w:rPrChange w:id="119" w:author="ĐÀNG ANH MIN ROG" w:date="2023-06-11T06:54:00Z">
              <w:rPr>
                <w:noProof/>
                <w:webHidden/>
              </w:rPr>
            </w:rPrChange>
          </w:rPr>
          <w:t>2</w:t>
        </w:r>
        <w:r w:rsidRPr="00C002BF">
          <w:rPr>
            <w:rFonts w:ascii="Times New Roman" w:hAnsi="Times New Roman" w:cs="Times New Roman"/>
            <w:noProof/>
            <w:webHidden/>
            <w:sz w:val="26"/>
            <w:szCs w:val="26"/>
            <w:rPrChange w:id="120"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121" w:author="ĐÀNG ANH MIN ROG" w:date="2023-06-11T06:54:00Z">
              <w:rPr>
                <w:rStyle w:val="Hyperlink"/>
                <w:noProof/>
              </w:rPr>
            </w:rPrChange>
          </w:rPr>
          <w:fldChar w:fldCharType="end"/>
        </w:r>
      </w:ins>
    </w:p>
    <w:p w14:paraId="667D4E2E" w14:textId="4466B20B" w:rsidR="00C002BF" w:rsidRPr="00C002BF" w:rsidRDefault="00C002BF">
      <w:pPr>
        <w:pStyle w:val="TOC3"/>
        <w:tabs>
          <w:tab w:val="right" w:leader="dot" w:pos="9395"/>
        </w:tabs>
        <w:rPr>
          <w:ins w:id="122" w:author="ĐÀNG ANH MIN ROG" w:date="2023-06-11T06:53:00Z"/>
          <w:rFonts w:ascii="Times New Roman" w:eastAsiaTheme="minorEastAsia" w:hAnsi="Times New Roman" w:cs="Times New Roman"/>
          <w:noProof/>
          <w:kern w:val="2"/>
          <w:sz w:val="26"/>
          <w:szCs w:val="26"/>
          <w14:ligatures w14:val="standardContextual"/>
          <w:rPrChange w:id="123" w:author="ĐÀNG ANH MIN ROG" w:date="2023-06-11T06:54:00Z">
            <w:rPr>
              <w:ins w:id="124" w:author="ĐÀNG ANH MIN ROG" w:date="2023-06-11T06:53:00Z"/>
              <w:rFonts w:eastAsiaTheme="minorEastAsia" w:cstheme="minorBidi"/>
              <w:noProof/>
              <w:kern w:val="2"/>
              <w:sz w:val="22"/>
              <w:szCs w:val="22"/>
              <w14:ligatures w14:val="standardContextual"/>
            </w:rPr>
          </w:rPrChange>
        </w:rPr>
      </w:pPr>
      <w:ins w:id="125" w:author="ĐÀNG ANH MIN ROG" w:date="2023-06-11T06:53:00Z">
        <w:r w:rsidRPr="00C002BF">
          <w:rPr>
            <w:rStyle w:val="Hyperlink"/>
            <w:rFonts w:ascii="Times New Roman" w:hAnsi="Times New Roman" w:cs="Times New Roman"/>
            <w:noProof/>
            <w:sz w:val="26"/>
            <w:szCs w:val="26"/>
            <w:rPrChange w:id="126"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127"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128" w:author="ĐÀNG ANH MIN ROG" w:date="2023-06-11T06:54:00Z">
              <w:rPr>
                <w:noProof/>
              </w:rPr>
            </w:rPrChange>
          </w:rPr>
          <w:instrText>HYPERLINK \l "_Toc137358833"</w:instrText>
        </w:r>
        <w:r w:rsidRPr="00C002BF">
          <w:rPr>
            <w:rStyle w:val="Hyperlink"/>
            <w:rFonts w:ascii="Times New Roman" w:hAnsi="Times New Roman" w:cs="Times New Roman"/>
            <w:noProof/>
            <w:sz w:val="26"/>
            <w:szCs w:val="26"/>
            <w:rPrChange w:id="129"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130"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131"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highlight w:val="white"/>
            <w:rPrChange w:id="132" w:author="ĐÀNG ANH MIN ROG" w:date="2023-06-11T06:54:00Z">
              <w:rPr>
                <w:rStyle w:val="Hyperlink"/>
                <w:noProof/>
                <w:highlight w:val="white"/>
              </w:rPr>
            </w:rPrChange>
          </w:rPr>
          <w:t>1.2.4. Đối tượng và phạm vi giới hạn:</w:t>
        </w:r>
        <w:r w:rsidRPr="00C002BF">
          <w:rPr>
            <w:rFonts w:ascii="Times New Roman" w:hAnsi="Times New Roman" w:cs="Times New Roman"/>
            <w:noProof/>
            <w:webHidden/>
            <w:sz w:val="26"/>
            <w:szCs w:val="26"/>
            <w:rPrChange w:id="133" w:author="ĐÀNG ANH MIN ROG" w:date="2023-06-11T06:54:00Z">
              <w:rPr>
                <w:noProof/>
                <w:webHidden/>
              </w:rPr>
            </w:rPrChange>
          </w:rPr>
          <w:tab/>
        </w:r>
        <w:r w:rsidRPr="00C002BF">
          <w:rPr>
            <w:rFonts w:ascii="Times New Roman" w:hAnsi="Times New Roman" w:cs="Times New Roman"/>
            <w:noProof/>
            <w:webHidden/>
            <w:sz w:val="26"/>
            <w:szCs w:val="26"/>
            <w:rPrChange w:id="134" w:author="ĐÀNG ANH MIN ROG" w:date="2023-06-11T06:54:00Z">
              <w:rPr>
                <w:noProof/>
                <w:webHidden/>
              </w:rPr>
            </w:rPrChange>
          </w:rPr>
          <w:fldChar w:fldCharType="begin"/>
        </w:r>
        <w:r w:rsidRPr="00C002BF">
          <w:rPr>
            <w:rFonts w:ascii="Times New Roman" w:hAnsi="Times New Roman" w:cs="Times New Roman"/>
            <w:noProof/>
            <w:webHidden/>
            <w:sz w:val="26"/>
            <w:szCs w:val="26"/>
            <w:rPrChange w:id="135" w:author="ĐÀNG ANH MIN ROG" w:date="2023-06-11T06:54:00Z">
              <w:rPr>
                <w:noProof/>
                <w:webHidden/>
              </w:rPr>
            </w:rPrChange>
          </w:rPr>
          <w:instrText xml:space="preserve"> PAGEREF _Toc137358833 \h </w:instrText>
        </w:r>
      </w:ins>
      <w:r w:rsidRPr="00C002BF">
        <w:rPr>
          <w:rFonts w:ascii="Times New Roman" w:hAnsi="Times New Roman" w:cs="Times New Roman"/>
          <w:noProof/>
          <w:webHidden/>
          <w:sz w:val="26"/>
          <w:szCs w:val="26"/>
          <w:rPrChange w:id="136"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137" w:author="ĐÀNG ANH MIN ROG" w:date="2023-06-11T06:54:00Z">
            <w:rPr>
              <w:noProof/>
              <w:webHidden/>
            </w:rPr>
          </w:rPrChange>
        </w:rPr>
        <w:fldChar w:fldCharType="separate"/>
      </w:r>
      <w:ins w:id="138" w:author="ĐÀNG ANH MIN ROG" w:date="2023-06-11T06:53:00Z">
        <w:r w:rsidRPr="00C002BF">
          <w:rPr>
            <w:rFonts w:ascii="Times New Roman" w:hAnsi="Times New Roman" w:cs="Times New Roman"/>
            <w:noProof/>
            <w:webHidden/>
            <w:sz w:val="26"/>
            <w:szCs w:val="26"/>
            <w:rPrChange w:id="139" w:author="ĐÀNG ANH MIN ROG" w:date="2023-06-11T06:54:00Z">
              <w:rPr>
                <w:noProof/>
                <w:webHidden/>
              </w:rPr>
            </w:rPrChange>
          </w:rPr>
          <w:t>3</w:t>
        </w:r>
        <w:r w:rsidRPr="00C002BF">
          <w:rPr>
            <w:rFonts w:ascii="Times New Roman" w:hAnsi="Times New Roman" w:cs="Times New Roman"/>
            <w:noProof/>
            <w:webHidden/>
            <w:sz w:val="26"/>
            <w:szCs w:val="26"/>
            <w:rPrChange w:id="140"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141" w:author="ĐÀNG ANH MIN ROG" w:date="2023-06-11T06:54:00Z">
              <w:rPr>
                <w:rStyle w:val="Hyperlink"/>
                <w:noProof/>
              </w:rPr>
            </w:rPrChange>
          </w:rPr>
          <w:fldChar w:fldCharType="end"/>
        </w:r>
      </w:ins>
    </w:p>
    <w:p w14:paraId="702D1A2B" w14:textId="4FA43F7B" w:rsidR="00C002BF" w:rsidRPr="00C002BF" w:rsidRDefault="00C002BF">
      <w:pPr>
        <w:pStyle w:val="TOC2"/>
        <w:tabs>
          <w:tab w:val="right" w:leader="dot" w:pos="9395"/>
        </w:tabs>
        <w:rPr>
          <w:ins w:id="142" w:author="ĐÀNG ANH MIN ROG" w:date="2023-06-11T06:53:00Z"/>
          <w:rFonts w:ascii="Times New Roman" w:eastAsiaTheme="minorEastAsia" w:hAnsi="Times New Roman" w:cs="Times New Roman"/>
          <w:b w:val="0"/>
          <w:bCs w:val="0"/>
          <w:noProof/>
          <w:kern w:val="2"/>
          <w:sz w:val="26"/>
          <w:szCs w:val="26"/>
          <w14:ligatures w14:val="standardContextual"/>
          <w:rPrChange w:id="143" w:author="ĐÀNG ANH MIN ROG" w:date="2023-06-11T06:54:00Z">
            <w:rPr>
              <w:ins w:id="144" w:author="ĐÀNG ANH MIN ROG" w:date="2023-06-11T06:53:00Z"/>
              <w:rFonts w:eastAsiaTheme="minorEastAsia" w:cstheme="minorBidi"/>
              <w:b w:val="0"/>
              <w:bCs w:val="0"/>
              <w:noProof/>
              <w:kern w:val="2"/>
              <w14:ligatures w14:val="standardContextual"/>
            </w:rPr>
          </w:rPrChange>
        </w:rPr>
      </w:pPr>
      <w:ins w:id="145" w:author="ĐÀNG ANH MIN ROG" w:date="2023-06-11T06:53:00Z">
        <w:r w:rsidRPr="00C002BF">
          <w:rPr>
            <w:rStyle w:val="Hyperlink"/>
            <w:rFonts w:ascii="Times New Roman" w:hAnsi="Times New Roman" w:cs="Times New Roman"/>
            <w:noProof/>
            <w:sz w:val="26"/>
            <w:szCs w:val="26"/>
            <w:rPrChange w:id="146"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147"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148" w:author="ĐÀNG ANH MIN ROG" w:date="2023-06-11T06:54:00Z">
              <w:rPr>
                <w:noProof/>
              </w:rPr>
            </w:rPrChange>
          </w:rPr>
          <w:instrText>HYPERLINK \l "_Toc137358834"</w:instrText>
        </w:r>
        <w:r w:rsidRPr="00C002BF">
          <w:rPr>
            <w:rStyle w:val="Hyperlink"/>
            <w:rFonts w:ascii="Times New Roman" w:hAnsi="Times New Roman" w:cs="Times New Roman"/>
            <w:noProof/>
            <w:sz w:val="26"/>
            <w:szCs w:val="26"/>
            <w:rPrChange w:id="149"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150"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151"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152" w:author="ĐÀNG ANH MIN ROG" w:date="2023-06-11T06:54:00Z">
              <w:rPr>
                <w:rStyle w:val="Hyperlink"/>
                <w:noProof/>
              </w:rPr>
            </w:rPrChange>
          </w:rPr>
          <w:t>1.3. Cấu trúc đồ án:</w:t>
        </w:r>
        <w:r w:rsidRPr="00C002BF">
          <w:rPr>
            <w:rFonts w:ascii="Times New Roman" w:hAnsi="Times New Roman" w:cs="Times New Roman"/>
            <w:noProof/>
            <w:webHidden/>
            <w:sz w:val="26"/>
            <w:szCs w:val="26"/>
            <w:rPrChange w:id="153" w:author="ĐÀNG ANH MIN ROG" w:date="2023-06-11T06:54:00Z">
              <w:rPr>
                <w:noProof/>
                <w:webHidden/>
              </w:rPr>
            </w:rPrChange>
          </w:rPr>
          <w:tab/>
        </w:r>
        <w:r w:rsidRPr="00C002BF">
          <w:rPr>
            <w:rFonts w:ascii="Times New Roman" w:hAnsi="Times New Roman" w:cs="Times New Roman"/>
            <w:noProof/>
            <w:webHidden/>
            <w:sz w:val="26"/>
            <w:szCs w:val="26"/>
            <w:rPrChange w:id="154" w:author="ĐÀNG ANH MIN ROG" w:date="2023-06-11T06:54:00Z">
              <w:rPr>
                <w:noProof/>
                <w:webHidden/>
              </w:rPr>
            </w:rPrChange>
          </w:rPr>
          <w:fldChar w:fldCharType="begin"/>
        </w:r>
        <w:r w:rsidRPr="00C002BF">
          <w:rPr>
            <w:rFonts w:ascii="Times New Roman" w:hAnsi="Times New Roman" w:cs="Times New Roman"/>
            <w:noProof/>
            <w:webHidden/>
            <w:sz w:val="26"/>
            <w:szCs w:val="26"/>
            <w:rPrChange w:id="155" w:author="ĐÀNG ANH MIN ROG" w:date="2023-06-11T06:54:00Z">
              <w:rPr>
                <w:noProof/>
                <w:webHidden/>
              </w:rPr>
            </w:rPrChange>
          </w:rPr>
          <w:instrText xml:space="preserve"> PAGEREF _Toc137358834 \h </w:instrText>
        </w:r>
      </w:ins>
      <w:r w:rsidRPr="00C002BF">
        <w:rPr>
          <w:rFonts w:ascii="Times New Roman" w:hAnsi="Times New Roman" w:cs="Times New Roman"/>
          <w:noProof/>
          <w:webHidden/>
          <w:sz w:val="26"/>
          <w:szCs w:val="26"/>
          <w:rPrChange w:id="156"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157" w:author="ĐÀNG ANH MIN ROG" w:date="2023-06-11T06:54:00Z">
            <w:rPr>
              <w:noProof/>
              <w:webHidden/>
            </w:rPr>
          </w:rPrChange>
        </w:rPr>
        <w:fldChar w:fldCharType="separate"/>
      </w:r>
      <w:ins w:id="158" w:author="ĐÀNG ANH MIN ROG" w:date="2023-06-11T06:53:00Z">
        <w:r w:rsidRPr="00C002BF">
          <w:rPr>
            <w:rFonts w:ascii="Times New Roman" w:hAnsi="Times New Roman" w:cs="Times New Roman"/>
            <w:noProof/>
            <w:webHidden/>
            <w:sz w:val="26"/>
            <w:szCs w:val="26"/>
            <w:rPrChange w:id="159" w:author="ĐÀNG ANH MIN ROG" w:date="2023-06-11T06:54:00Z">
              <w:rPr>
                <w:noProof/>
                <w:webHidden/>
              </w:rPr>
            </w:rPrChange>
          </w:rPr>
          <w:t>3</w:t>
        </w:r>
        <w:r w:rsidRPr="00C002BF">
          <w:rPr>
            <w:rFonts w:ascii="Times New Roman" w:hAnsi="Times New Roman" w:cs="Times New Roman"/>
            <w:noProof/>
            <w:webHidden/>
            <w:sz w:val="26"/>
            <w:szCs w:val="26"/>
            <w:rPrChange w:id="160"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161" w:author="ĐÀNG ANH MIN ROG" w:date="2023-06-11T06:54:00Z">
              <w:rPr>
                <w:rStyle w:val="Hyperlink"/>
                <w:noProof/>
              </w:rPr>
            </w:rPrChange>
          </w:rPr>
          <w:fldChar w:fldCharType="end"/>
        </w:r>
      </w:ins>
    </w:p>
    <w:p w14:paraId="0D51E434" w14:textId="601B285B" w:rsidR="00C002BF" w:rsidRPr="00C002BF" w:rsidRDefault="00C002BF">
      <w:pPr>
        <w:pStyle w:val="TOC1"/>
        <w:rPr>
          <w:ins w:id="162" w:author="ĐÀNG ANH MIN ROG" w:date="2023-06-11T06:53:00Z"/>
          <w:rFonts w:eastAsiaTheme="minorEastAsia" w:cs="Times New Roman"/>
          <w:noProof/>
          <w:kern w:val="2"/>
          <w:szCs w:val="26"/>
          <w14:ligatures w14:val="standardContextual"/>
          <w:rPrChange w:id="163" w:author="ĐÀNG ANH MIN ROG" w:date="2023-06-11T06:54:00Z">
            <w:rPr>
              <w:ins w:id="164" w:author="ĐÀNG ANH MIN ROG" w:date="2023-06-11T06:53:00Z"/>
              <w:rFonts w:asciiTheme="minorHAnsi" w:eastAsiaTheme="minorEastAsia" w:hAnsiTheme="minorHAnsi" w:cstheme="minorBidi"/>
              <w:noProof/>
              <w:kern w:val="2"/>
              <w:sz w:val="22"/>
              <w:szCs w:val="22"/>
              <w14:ligatures w14:val="standardContextual"/>
            </w:rPr>
          </w:rPrChange>
        </w:rPr>
      </w:pPr>
      <w:ins w:id="165" w:author="ĐÀNG ANH MIN ROG" w:date="2023-06-11T06:53:00Z">
        <w:r w:rsidRPr="00C002BF">
          <w:rPr>
            <w:rStyle w:val="Hyperlink"/>
            <w:rFonts w:cs="Times New Roman"/>
            <w:noProof/>
            <w:szCs w:val="26"/>
          </w:rPr>
          <w:fldChar w:fldCharType="begin"/>
        </w:r>
        <w:r w:rsidRPr="00C002BF">
          <w:rPr>
            <w:rStyle w:val="Hyperlink"/>
            <w:rFonts w:cs="Times New Roman"/>
            <w:noProof/>
            <w:szCs w:val="26"/>
          </w:rPr>
          <w:instrText xml:space="preserve"> </w:instrText>
        </w:r>
        <w:r w:rsidRPr="00C002BF">
          <w:rPr>
            <w:rFonts w:cs="Times New Roman"/>
            <w:noProof/>
            <w:szCs w:val="26"/>
          </w:rPr>
          <w:instrText>HYPERLINK \l "_Toc137358849"</w:instrText>
        </w:r>
        <w:r w:rsidRPr="00C002BF">
          <w:rPr>
            <w:rStyle w:val="Hyperlink"/>
            <w:rFonts w:cs="Times New Roman"/>
            <w:noProof/>
            <w:szCs w:val="26"/>
          </w:rPr>
          <w:instrText xml:space="preserve"> </w:instrText>
        </w:r>
        <w:r w:rsidRPr="00C002BF">
          <w:rPr>
            <w:rStyle w:val="Hyperlink"/>
            <w:rFonts w:cs="Times New Roman"/>
            <w:noProof/>
            <w:szCs w:val="26"/>
          </w:rPr>
        </w:r>
        <w:r w:rsidRPr="00C002BF">
          <w:rPr>
            <w:rStyle w:val="Hyperlink"/>
            <w:rFonts w:cs="Times New Roman"/>
            <w:noProof/>
            <w:szCs w:val="26"/>
          </w:rPr>
          <w:fldChar w:fldCharType="separate"/>
        </w:r>
        <w:r w:rsidRPr="00C002BF">
          <w:rPr>
            <w:rStyle w:val="Hyperlink"/>
            <w:rFonts w:cs="Times New Roman"/>
            <w:caps/>
            <w:noProof/>
            <w:szCs w:val="26"/>
          </w:rPr>
          <w:t>CHƯƠNG 2.</w:t>
        </w:r>
        <w:r w:rsidRPr="00C002BF">
          <w:rPr>
            <w:rStyle w:val="Hyperlink"/>
            <w:rFonts w:cs="Times New Roman"/>
            <w:noProof/>
            <w:szCs w:val="26"/>
          </w:rPr>
          <w:t xml:space="preserve"> CƠ SỞ LÝ THUYẾT</w:t>
        </w:r>
        <w:r w:rsidRPr="00C002BF">
          <w:rPr>
            <w:rFonts w:cs="Times New Roman"/>
            <w:noProof/>
            <w:webHidden/>
            <w:szCs w:val="26"/>
          </w:rPr>
          <w:tab/>
        </w:r>
        <w:r w:rsidRPr="00C002BF">
          <w:rPr>
            <w:rFonts w:cs="Times New Roman"/>
            <w:noProof/>
            <w:webHidden/>
            <w:szCs w:val="26"/>
          </w:rPr>
          <w:fldChar w:fldCharType="begin"/>
        </w:r>
        <w:r w:rsidRPr="00C002BF">
          <w:rPr>
            <w:rFonts w:cs="Times New Roman"/>
            <w:noProof/>
            <w:webHidden/>
            <w:szCs w:val="26"/>
          </w:rPr>
          <w:instrText xml:space="preserve"> PAGEREF _Toc137358849 \h </w:instrText>
        </w:r>
      </w:ins>
      <w:r w:rsidRPr="00C002BF">
        <w:rPr>
          <w:rFonts w:cs="Times New Roman"/>
          <w:noProof/>
          <w:webHidden/>
          <w:szCs w:val="26"/>
        </w:rPr>
      </w:r>
      <w:r w:rsidRPr="00C002BF">
        <w:rPr>
          <w:rFonts w:cs="Times New Roman"/>
          <w:noProof/>
          <w:webHidden/>
          <w:szCs w:val="26"/>
        </w:rPr>
        <w:fldChar w:fldCharType="separate"/>
      </w:r>
      <w:ins w:id="166" w:author="ĐÀNG ANH MIN ROG" w:date="2023-06-11T06:53:00Z">
        <w:r w:rsidRPr="00C002BF">
          <w:rPr>
            <w:rFonts w:cs="Times New Roman"/>
            <w:noProof/>
            <w:webHidden/>
            <w:szCs w:val="26"/>
          </w:rPr>
          <w:t>4</w:t>
        </w:r>
        <w:r w:rsidRPr="00C002BF">
          <w:rPr>
            <w:rFonts w:cs="Times New Roman"/>
            <w:noProof/>
            <w:webHidden/>
            <w:szCs w:val="26"/>
          </w:rPr>
          <w:fldChar w:fldCharType="end"/>
        </w:r>
        <w:r w:rsidRPr="00C002BF">
          <w:rPr>
            <w:rStyle w:val="Hyperlink"/>
            <w:rFonts w:cs="Times New Roman"/>
            <w:noProof/>
            <w:szCs w:val="26"/>
          </w:rPr>
          <w:fldChar w:fldCharType="end"/>
        </w:r>
      </w:ins>
    </w:p>
    <w:p w14:paraId="19AC46AE" w14:textId="6CA8A444" w:rsidR="00C002BF" w:rsidRPr="00C002BF" w:rsidRDefault="00C002BF">
      <w:pPr>
        <w:pStyle w:val="TOC2"/>
        <w:tabs>
          <w:tab w:val="right" w:leader="dot" w:pos="9395"/>
        </w:tabs>
        <w:rPr>
          <w:ins w:id="167" w:author="ĐÀNG ANH MIN ROG" w:date="2023-06-11T06:53:00Z"/>
          <w:rFonts w:ascii="Times New Roman" w:eastAsiaTheme="minorEastAsia" w:hAnsi="Times New Roman" w:cs="Times New Roman"/>
          <w:b w:val="0"/>
          <w:bCs w:val="0"/>
          <w:noProof/>
          <w:kern w:val="2"/>
          <w:sz w:val="26"/>
          <w:szCs w:val="26"/>
          <w14:ligatures w14:val="standardContextual"/>
          <w:rPrChange w:id="168" w:author="ĐÀNG ANH MIN ROG" w:date="2023-06-11T06:54:00Z">
            <w:rPr>
              <w:ins w:id="169" w:author="ĐÀNG ANH MIN ROG" w:date="2023-06-11T06:53:00Z"/>
              <w:rFonts w:eastAsiaTheme="minorEastAsia" w:cstheme="minorBidi"/>
              <w:b w:val="0"/>
              <w:bCs w:val="0"/>
              <w:noProof/>
              <w:kern w:val="2"/>
              <w14:ligatures w14:val="standardContextual"/>
            </w:rPr>
          </w:rPrChange>
        </w:rPr>
      </w:pPr>
      <w:ins w:id="170" w:author="ĐÀNG ANH MIN ROG" w:date="2023-06-11T06:53:00Z">
        <w:r w:rsidRPr="00C002BF">
          <w:rPr>
            <w:rStyle w:val="Hyperlink"/>
            <w:rFonts w:ascii="Times New Roman" w:hAnsi="Times New Roman" w:cs="Times New Roman"/>
            <w:noProof/>
            <w:sz w:val="26"/>
            <w:szCs w:val="26"/>
            <w:rPrChange w:id="171"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172"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173" w:author="ĐÀNG ANH MIN ROG" w:date="2023-06-11T06:54:00Z">
              <w:rPr>
                <w:noProof/>
              </w:rPr>
            </w:rPrChange>
          </w:rPr>
          <w:instrText>HYPERLINK \l "_Toc137358850"</w:instrText>
        </w:r>
        <w:r w:rsidRPr="00C002BF">
          <w:rPr>
            <w:rStyle w:val="Hyperlink"/>
            <w:rFonts w:ascii="Times New Roman" w:hAnsi="Times New Roman" w:cs="Times New Roman"/>
            <w:noProof/>
            <w:sz w:val="26"/>
            <w:szCs w:val="26"/>
            <w:rPrChange w:id="174"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175"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176"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177" w:author="ĐÀNG ANH MIN ROG" w:date="2023-06-11T06:54:00Z">
              <w:rPr>
                <w:rStyle w:val="Hyperlink"/>
                <w:noProof/>
              </w:rPr>
            </w:rPrChange>
          </w:rPr>
          <w:t>2.1. Frontend</w:t>
        </w:r>
        <w:r w:rsidRPr="00C002BF">
          <w:rPr>
            <w:rFonts w:ascii="Times New Roman" w:hAnsi="Times New Roman" w:cs="Times New Roman"/>
            <w:noProof/>
            <w:webHidden/>
            <w:sz w:val="26"/>
            <w:szCs w:val="26"/>
            <w:rPrChange w:id="178" w:author="ĐÀNG ANH MIN ROG" w:date="2023-06-11T06:54:00Z">
              <w:rPr>
                <w:noProof/>
                <w:webHidden/>
              </w:rPr>
            </w:rPrChange>
          </w:rPr>
          <w:tab/>
        </w:r>
        <w:r w:rsidRPr="00C002BF">
          <w:rPr>
            <w:rFonts w:ascii="Times New Roman" w:hAnsi="Times New Roman" w:cs="Times New Roman"/>
            <w:noProof/>
            <w:webHidden/>
            <w:sz w:val="26"/>
            <w:szCs w:val="26"/>
            <w:rPrChange w:id="179" w:author="ĐÀNG ANH MIN ROG" w:date="2023-06-11T06:54:00Z">
              <w:rPr>
                <w:noProof/>
                <w:webHidden/>
              </w:rPr>
            </w:rPrChange>
          </w:rPr>
          <w:fldChar w:fldCharType="begin"/>
        </w:r>
        <w:r w:rsidRPr="00C002BF">
          <w:rPr>
            <w:rFonts w:ascii="Times New Roman" w:hAnsi="Times New Roman" w:cs="Times New Roman"/>
            <w:noProof/>
            <w:webHidden/>
            <w:sz w:val="26"/>
            <w:szCs w:val="26"/>
            <w:rPrChange w:id="180" w:author="ĐÀNG ANH MIN ROG" w:date="2023-06-11T06:54:00Z">
              <w:rPr>
                <w:noProof/>
                <w:webHidden/>
              </w:rPr>
            </w:rPrChange>
          </w:rPr>
          <w:instrText xml:space="preserve"> PAGEREF _Toc137358850 \h </w:instrText>
        </w:r>
      </w:ins>
      <w:r w:rsidRPr="00C002BF">
        <w:rPr>
          <w:rFonts w:ascii="Times New Roman" w:hAnsi="Times New Roman" w:cs="Times New Roman"/>
          <w:noProof/>
          <w:webHidden/>
          <w:sz w:val="26"/>
          <w:szCs w:val="26"/>
          <w:rPrChange w:id="181"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182" w:author="ĐÀNG ANH MIN ROG" w:date="2023-06-11T06:54:00Z">
            <w:rPr>
              <w:noProof/>
              <w:webHidden/>
            </w:rPr>
          </w:rPrChange>
        </w:rPr>
        <w:fldChar w:fldCharType="separate"/>
      </w:r>
      <w:ins w:id="183" w:author="ĐÀNG ANH MIN ROG" w:date="2023-06-11T06:53:00Z">
        <w:r w:rsidRPr="00C002BF">
          <w:rPr>
            <w:rFonts w:ascii="Times New Roman" w:hAnsi="Times New Roman" w:cs="Times New Roman"/>
            <w:noProof/>
            <w:webHidden/>
            <w:sz w:val="26"/>
            <w:szCs w:val="26"/>
            <w:rPrChange w:id="184" w:author="ĐÀNG ANH MIN ROG" w:date="2023-06-11T06:54:00Z">
              <w:rPr>
                <w:noProof/>
                <w:webHidden/>
              </w:rPr>
            </w:rPrChange>
          </w:rPr>
          <w:t>4</w:t>
        </w:r>
        <w:r w:rsidRPr="00C002BF">
          <w:rPr>
            <w:rFonts w:ascii="Times New Roman" w:hAnsi="Times New Roman" w:cs="Times New Roman"/>
            <w:noProof/>
            <w:webHidden/>
            <w:sz w:val="26"/>
            <w:szCs w:val="26"/>
            <w:rPrChange w:id="185"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186" w:author="ĐÀNG ANH MIN ROG" w:date="2023-06-11T06:54:00Z">
              <w:rPr>
                <w:rStyle w:val="Hyperlink"/>
                <w:noProof/>
              </w:rPr>
            </w:rPrChange>
          </w:rPr>
          <w:fldChar w:fldCharType="end"/>
        </w:r>
      </w:ins>
    </w:p>
    <w:p w14:paraId="01204600" w14:textId="70C00DD2" w:rsidR="00C002BF" w:rsidRPr="00C002BF" w:rsidRDefault="00C002BF">
      <w:pPr>
        <w:pStyle w:val="TOC3"/>
        <w:tabs>
          <w:tab w:val="right" w:leader="dot" w:pos="9395"/>
        </w:tabs>
        <w:rPr>
          <w:ins w:id="187" w:author="ĐÀNG ANH MIN ROG" w:date="2023-06-11T06:53:00Z"/>
          <w:rFonts w:ascii="Times New Roman" w:eastAsiaTheme="minorEastAsia" w:hAnsi="Times New Roman" w:cs="Times New Roman"/>
          <w:noProof/>
          <w:kern w:val="2"/>
          <w:sz w:val="26"/>
          <w:szCs w:val="26"/>
          <w14:ligatures w14:val="standardContextual"/>
          <w:rPrChange w:id="188" w:author="ĐÀNG ANH MIN ROG" w:date="2023-06-11T06:54:00Z">
            <w:rPr>
              <w:ins w:id="189" w:author="ĐÀNG ANH MIN ROG" w:date="2023-06-11T06:53:00Z"/>
              <w:rFonts w:eastAsiaTheme="minorEastAsia" w:cstheme="minorBidi"/>
              <w:noProof/>
              <w:kern w:val="2"/>
              <w:sz w:val="22"/>
              <w:szCs w:val="22"/>
              <w14:ligatures w14:val="standardContextual"/>
            </w:rPr>
          </w:rPrChange>
        </w:rPr>
      </w:pPr>
      <w:ins w:id="190" w:author="ĐÀNG ANH MIN ROG" w:date="2023-06-11T06:53:00Z">
        <w:r w:rsidRPr="00C002BF">
          <w:rPr>
            <w:rStyle w:val="Hyperlink"/>
            <w:rFonts w:ascii="Times New Roman" w:hAnsi="Times New Roman" w:cs="Times New Roman"/>
            <w:noProof/>
            <w:sz w:val="26"/>
            <w:szCs w:val="26"/>
            <w:rPrChange w:id="191"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192"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193" w:author="ĐÀNG ANH MIN ROG" w:date="2023-06-11T06:54:00Z">
              <w:rPr>
                <w:noProof/>
              </w:rPr>
            </w:rPrChange>
          </w:rPr>
          <w:instrText>HYPERLINK \l "_Toc137358851"</w:instrText>
        </w:r>
        <w:r w:rsidRPr="00C002BF">
          <w:rPr>
            <w:rStyle w:val="Hyperlink"/>
            <w:rFonts w:ascii="Times New Roman" w:hAnsi="Times New Roman" w:cs="Times New Roman"/>
            <w:noProof/>
            <w:sz w:val="26"/>
            <w:szCs w:val="26"/>
            <w:rPrChange w:id="194"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195"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196"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197" w:author="ĐÀNG ANH MIN ROG" w:date="2023-06-11T06:54:00Z">
              <w:rPr>
                <w:rStyle w:val="Hyperlink"/>
                <w:noProof/>
              </w:rPr>
            </w:rPrChange>
          </w:rPr>
          <w:t>2.1.1. HTML:</w:t>
        </w:r>
        <w:r w:rsidRPr="00C002BF">
          <w:rPr>
            <w:rFonts w:ascii="Times New Roman" w:hAnsi="Times New Roman" w:cs="Times New Roman"/>
            <w:noProof/>
            <w:webHidden/>
            <w:sz w:val="26"/>
            <w:szCs w:val="26"/>
            <w:rPrChange w:id="198" w:author="ĐÀNG ANH MIN ROG" w:date="2023-06-11T06:54:00Z">
              <w:rPr>
                <w:noProof/>
                <w:webHidden/>
              </w:rPr>
            </w:rPrChange>
          </w:rPr>
          <w:tab/>
        </w:r>
        <w:r w:rsidRPr="00C002BF">
          <w:rPr>
            <w:rFonts w:ascii="Times New Roman" w:hAnsi="Times New Roman" w:cs="Times New Roman"/>
            <w:noProof/>
            <w:webHidden/>
            <w:sz w:val="26"/>
            <w:szCs w:val="26"/>
            <w:rPrChange w:id="199" w:author="ĐÀNG ANH MIN ROG" w:date="2023-06-11T06:54:00Z">
              <w:rPr>
                <w:noProof/>
                <w:webHidden/>
              </w:rPr>
            </w:rPrChange>
          </w:rPr>
          <w:fldChar w:fldCharType="begin"/>
        </w:r>
        <w:r w:rsidRPr="00C002BF">
          <w:rPr>
            <w:rFonts w:ascii="Times New Roman" w:hAnsi="Times New Roman" w:cs="Times New Roman"/>
            <w:noProof/>
            <w:webHidden/>
            <w:sz w:val="26"/>
            <w:szCs w:val="26"/>
            <w:rPrChange w:id="200" w:author="ĐÀNG ANH MIN ROG" w:date="2023-06-11T06:54:00Z">
              <w:rPr>
                <w:noProof/>
                <w:webHidden/>
              </w:rPr>
            </w:rPrChange>
          </w:rPr>
          <w:instrText xml:space="preserve"> PAGEREF _Toc137358851 \h </w:instrText>
        </w:r>
      </w:ins>
      <w:r w:rsidRPr="00C002BF">
        <w:rPr>
          <w:rFonts w:ascii="Times New Roman" w:hAnsi="Times New Roman" w:cs="Times New Roman"/>
          <w:noProof/>
          <w:webHidden/>
          <w:sz w:val="26"/>
          <w:szCs w:val="26"/>
          <w:rPrChange w:id="201"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202" w:author="ĐÀNG ANH MIN ROG" w:date="2023-06-11T06:54:00Z">
            <w:rPr>
              <w:noProof/>
              <w:webHidden/>
            </w:rPr>
          </w:rPrChange>
        </w:rPr>
        <w:fldChar w:fldCharType="separate"/>
      </w:r>
      <w:ins w:id="203" w:author="ĐÀNG ANH MIN ROG" w:date="2023-06-11T06:53:00Z">
        <w:r w:rsidRPr="00C002BF">
          <w:rPr>
            <w:rFonts w:ascii="Times New Roman" w:hAnsi="Times New Roman" w:cs="Times New Roman"/>
            <w:noProof/>
            <w:webHidden/>
            <w:sz w:val="26"/>
            <w:szCs w:val="26"/>
            <w:rPrChange w:id="204" w:author="ĐÀNG ANH MIN ROG" w:date="2023-06-11T06:54:00Z">
              <w:rPr>
                <w:noProof/>
                <w:webHidden/>
              </w:rPr>
            </w:rPrChange>
          </w:rPr>
          <w:t>4</w:t>
        </w:r>
        <w:r w:rsidRPr="00C002BF">
          <w:rPr>
            <w:rFonts w:ascii="Times New Roman" w:hAnsi="Times New Roman" w:cs="Times New Roman"/>
            <w:noProof/>
            <w:webHidden/>
            <w:sz w:val="26"/>
            <w:szCs w:val="26"/>
            <w:rPrChange w:id="205"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206" w:author="ĐÀNG ANH MIN ROG" w:date="2023-06-11T06:54:00Z">
              <w:rPr>
                <w:rStyle w:val="Hyperlink"/>
                <w:noProof/>
              </w:rPr>
            </w:rPrChange>
          </w:rPr>
          <w:fldChar w:fldCharType="end"/>
        </w:r>
      </w:ins>
    </w:p>
    <w:p w14:paraId="4E2A17BC" w14:textId="4D954C55" w:rsidR="00C002BF" w:rsidRPr="00C002BF" w:rsidRDefault="00C002BF">
      <w:pPr>
        <w:pStyle w:val="TOC3"/>
        <w:tabs>
          <w:tab w:val="right" w:leader="dot" w:pos="9395"/>
        </w:tabs>
        <w:rPr>
          <w:ins w:id="207" w:author="ĐÀNG ANH MIN ROG" w:date="2023-06-11T06:53:00Z"/>
          <w:rFonts w:ascii="Times New Roman" w:eastAsiaTheme="minorEastAsia" w:hAnsi="Times New Roman" w:cs="Times New Roman"/>
          <w:noProof/>
          <w:kern w:val="2"/>
          <w:sz w:val="26"/>
          <w:szCs w:val="26"/>
          <w14:ligatures w14:val="standardContextual"/>
          <w:rPrChange w:id="208" w:author="ĐÀNG ANH MIN ROG" w:date="2023-06-11T06:54:00Z">
            <w:rPr>
              <w:ins w:id="209" w:author="ĐÀNG ANH MIN ROG" w:date="2023-06-11T06:53:00Z"/>
              <w:rFonts w:eastAsiaTheme="minorEastAsia" w:cstheme="minorBidi"/>
              <w:noProof/>
              <w:kern w:val="2"/>
              <w:sz w:val="22"/>
              <w:szCs w:val="22"/>
              <w14:ligatures w14:val="standardContextual"/>
            </w:rPr>
          </w:rPrChange>
        </w:rPr>
      </w:pPr>
      <w:ins w:id="210" w:author="ĐÀNG ANH MIN ROG" w:date="2023-06-11T06:53:00Z">
        <w:r w:rsidRPr="00C002BF">
          <w:rPr>
            <w:rStyle w:val="Hyperlink"/>
            <w:rFonts w:ascii="Times New Roman" w:hAnsi="Times New Roman" w:cs="Times New Roman"/>
            <w:noProof/>
            <w:sz w:val="26"/>
            <w:szCs w:val="26"/>
            <w:rPrChange w:id="211"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212"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213" w:author="ĐÀNG ANH MIN ROG" w:date="2023-06-11T06:54:00Z">
              <w:rPr>
                <w:noProof/>
              </w:rPr>
            </w:rPrChange>
          </w:rPr>
          <w:instrText>HYPERLINK \l "_Toc137358852"</w:instrText>
        </w:r>
        <w:r w:rsidRPr="00C002BF">
          <w:rPr>
            <w:rStyle w:val="Hyperlink"/>
            <w:rFonts w:ascii="Times New Roman" w:hAnsi="Times New Roman" w:cs="Times New Roman"/>
            <w:noProof/>
            <w:sz w:val="26"/>
            <w:szCs w:val="26"/>
            <w:rPrChange w:id="214"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215"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216"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217" w:author="ĐÀNG ANH MIN ROG" w:date="2023-06-11T06:54:00Z">
              <w:rPr>
                <w:rStyle w:val="Hyperlink"/>
                <w:noProof/>
              </w:rPr>
            </w:rPrChange>
          </w:rPr>
          <w:t>2.1.2. CSS:</w:t>
        </w:r>
        <w:r w:rsidRPr="00C002BF">
          <w:rPr>
            <w:rFonts w:ascii="Times New Roman" w:hAnsi="Times New Roman" w:cs="Times New Roman"/>
            <w:noProof/>
            <w:webHidden/>
            <w:sz w:val="26"/>
            <w:szCs w:val="26"/>
            <w:rPrChange w:id="218" w:author="ĐÀNG ANH MIN ROG" w:date="2023-06-11T06:54:00Z">
              <w:rPr>
                <w:noProof/>
                <w:webHidden/>
              </w:rPr>
            </w:rPrChange>
          </w:rPr>
          <w:tab/>
        </w:r>
        <w:r w:rsidRPr="00C002BF">
          <w:rPr>
            <w:rFonts w:ascii="Times New Roman" w:hAnsi="Times New Roman" w:cs="Times New Roman"/>
            <w:noProof/>
            <w:webHidden/>
            <w:sz w:val="26"/>
            <w:szCs w:val="26"/>
            <w:rPrChange w:id="219" w:author="ĐÀNG ANH MIN ROG" w:date="2023-06-11T06:54:00Z">
              <w:rPr>
                <w:noProof/>
                <w:webHidden/>
              </w:rPr>
            </w:rPrChange>
          </w:rPr>
          <w:fldChar w:fldCharType="begin"/>
        </w:r>
        <w:r w:rsidRPr="00C002BF">
          <w:rPr>
            <w:rFonts w:ascii="Times New Roman" w:hAnsi="Times New Roman" w:cs="Times New Roman"/>
            <w:noProof/>
            <w:webHidden/>
            <w:sz w:val="26"/>
            <w:szCs w:val="26"/>
            <w:rPrChange w:id="220" w:author="ĐÀNG ANH MIN ROG" w:date="2023-06-11T06:54:00Z">
              <w:rPr>
                <w:noProof/>
                <w:webHidden/>
              </w:rPr>
            </w:rPrChange>
          </w:rPr>
          <w:instrText xml:space="preserve"> PAGEREF _Toc137358852 \h </w:instrText>
        </w:r>
      </w:ins>
      <w:r w:rsidRPr="00C002BF">
        <w:rPr>
          <w:rFonts w:ascii="Times New Roman" w:hAnsi="Times New Roman" w:cs="Times New Roman"/>
          <w:noProof/>
          <w:webHidden/>
          <w:sz w:val="26"/>
          <w:szCs w:val="26"/>
          <w:rPrChange w:id="221"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222" w:author="ĐÀNG ANH MIN ROG" w:date="2023-06-11T06:54:00Z">
            <w:rPr>
              <w:noProof/>
              <w:webHidden/>
            </w:rPr>
          </w:rPrChange>
        </w:rPr>
        <w:fldChar w:fldCharType="separate"/>
      </w:r>
      <w:ins w:id="223" w:author="ĐÀNG ANH MIN ROG" w:date="2023-06-11T06:53:00Z">
        <w:r w:rsidRPr="00C002BF">
          <w:rPr>
            <w:rFonts w:ascii="Times New Roman" w:hAnsi="Times New Roman" w:cs="Times New Roman"/>
            <w:noProof/>
            <w:webHidden/>
            <w:sz w:val="26"/>
            <w:szCs w:val="26"/>
            <w:rPrChange w:id="224" w:author="ĐÀNG ANH MIN ROG" w:date="2023-06-11T06:54:00Z">
              <w:rPr>
                <w:noProof/>
                <w:webHidden/>
              </w:rPr>
            </w:rPrChange>
          </w:rPr>
          <w:t>4</w:t>
        </w:r>
        <w:r w:rsidRPr="00C002BF">
          <w:rPr>
            <w:rFonts w:ascii="Times New Roman" w:hAnsi="Times New Roman" w:cs="Times New Roman"/>
            <w:noProof/>
            <w:webHidden/>
            <w:sz w:val="26"/>
            <w:szCs w:val="26"/>
            <w:rPrChange w:id="225"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226" w:author="ĐÀNG ANH MIN ROG" w:date="2023-06-11T06:54:00Z">
              <w:rPr>
                <w:rStyle w:val="Hyperlink"/>
                <w:noProof/>
              </w:rPr>
            </w:rPrChange>
          </w:rPr>
          <w:fldChar w:fldCharType="end"/>
        </w:r>
      </w:ins>
    </w:p>
    <w:p w14:paraId="3FDD67CE" w14:textId="4DC54EBF" w:rsidR="00C002BF" w:rsidRPr="00C002BF" w:rsidRDefault="00C002BF">
      <w:pPr>
        <w:pStyle w:val="TOC3"/>
        <w:tabs>
          <w:tab w:val="right" w:leader="dot" w:pos="9395"/>
        </w:tabs>
        <w:rPr>
          <w:ins w:id="227" w:author="ĐÀNG ANH MIN ROG" w:date="2023-06-11T06:53:00Z"/>
          <w:rFonts w:ascii="Times New Roman" w:eastAsiaTheme="minorEastAsia" w:hAnsi="Times New Roman" w:cs="Times New Roman"/>
          <w:noProof/>
          <w:kern w:val="2"/>
          <w:sz w:val="26"/>
          <w:szCs w:val="26"/>
          <w14:ligatures w14:val="standardContextual"/>
          <w:rPrChange w:id="228" w:author="ĐÀNG ANH MIN ROG" w:date="2023-06-11T06:54:00Z">
            <w:rPr>
              <w:ins w:id="229" w:author="ĐÀNG ANH MIN ROG" w:date="2023-06-11T06:53:00Z"/>
              <w:rFonts w:eastAsiaTheme="minorEastAsia" w:cstheme="minorBidi"/>
              <w:noProof/>
              <w:kern w:val="2"/>
              <w:sz w:val="22"/>
              <w:szCs w:val="22"/>
              <w14:ligatures w14:val="standardContextual"/>
            </w:rPr>
          </w:rPrChange>
        </w:rPr>
      </w:pPr>
      <w:ins w:id="230" w:author="ĐÀNG ANH MIN ROG" w:date="2023-06-11T06:53:00Z">
        <w:r w:rsidRPr="00C002BF">
          <w:rPr>
            <w:rStyle w:val="Hyperlink"/>
            <w:rFonts w:ascii="Times New Roman" w:hAnsi="Times New Roman" w:cs="Times New Roman"/>
            <w:noProof/>
            <w:sz w:val="26"/>
            <w:szCs w:val="26"/>
            <w:rPrChange w:id="231"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232"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233" w:author="ĐÀNG ANH MIN ROG" w:date="2023-06-11T06:54:00Z">
              <w:rPr>
                <w:noProof/>
              </w:rPr>
            </w:rPrChange>
          </w:rPr>
          <w:instrText>HYPERLINK \l "_Toc137358853"</w:instrText>
        </w:r>
        <w:r w:rsidRPr="00C002BF">
          <w:rPr>
            <w:rStyle w:val="Hyperlink"/>
            <w:rFonts w:ascii="Times New Roman" w:hAnsi="Times New Roman" w:cs="Times New Roman"/>
            <w:noProof/>
            <w:sz w:val="26"/>
            <w:szCs w:val="26"/>
            <w:rPrChange w:id="234"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235"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236" w:author="ĐÀNG ANH MIN ROG" w:date="2023-06-11T06:54:00Z">
              <w:rPr>
                <w:rStyle w:val="Hyperlink"/>
                <w:noProof/>
              </w:rPr>
            </w:rPrChange>
          </w:rPr>
          <w:fldChar w:fldCharType="separate"/>
        </w:r>
        <w:r w:rsidRPr="00C002BF">
          <w:rPr>
            <w:rStyle w:val="Hyperlink"/>
            <w:rFonts w:ascii="Times New Roman" w:hAnsi="Times New Roman" w:cs="Times New Roman"/>
            <w:iCs/>
            <w:noProof/>
            <w:sz w:val="26"/>
            <w:szCs w:val="26"/>
            <w:rPrChange w:id="237" w:author="ĐÀNG ANH MIN ROG" w:date="2023-06-11T06:54:00Z">
              <w:rPr>
                <w:rStyle w:val="Hyperlink"/>
                <w:iCs/>
                <w:noProof/>
              </w:rPr>
            </w:rPrChange>
          </w:rPr>
          <w:t>2.1.3. BOOTSTRAP:</w:t>
        </w:r>
        <w:r w:rsidRPr="00C002BF">
          <w:rPr>
            <w:rFonts w:ascii="Times New Roman" w:hAnsi="Times New Roman" w:cs="Times New Roman"/>
            <w:noProof/>
            <w:webHidden/>
            <w:sz w:val="26"/>
            <w:szCs w:val="26"/>
            <w:rPrChange w:id="238" w:author="ĐÀNG ANH MIN ROG" w:date="2023-06-11T06:54:00Z">
              <w:rPr>
                <w:noProof/>
                <w:webHidden/>
              </w:rPr>
            </w:rPrChange>
          </w:rPr>
          <w:tab/>
        </w:r>
        <w:r w:rsidRPr="00C002BF">
          <w:rPr>
            <w:rFonts w:ascii="Times New Roman" w:hAnsi="Times New Roman" w:cs="Times New Roman"/>
            <w:noProof/>
            <w:webHidden/>
            <w:sz w:val="26"/>
            <w:szCs w:val="26"/>
            <w:rPrChange w:id="239" w:author="ĐÀNG ANH MIN ROG" w:date="2023-06-11T06:54:00Z">
              <w:rPr>
                <w:noProof/>
                <w:webHidden/>
              </w:rPr>
            </w:rPrChange>
          </w:rPr>
          <w:fldChar w:fldCharType="begin"/>
        </w:r>
        <w:r w:rsidRPr="00C002BF">
          <w:rPr>
            <w:rFonts w:ascii="Times New Roman" w:hAnsi="Times New Roman" w:cs="Times New Roman"/>
            <w:noProof/>
            <w:webHidden/>
            <w:sz w:val="26"/>
            <w:szCs w:val="26"/>
            <w:rPrChange w:id="240" w:author="ĐÀNG ANH MIN ROG" w:date="2023-06-11T06:54:00Z">
              <w:rPr>
                <w:noProof/>
                <w:webHidden/>
              </w:rPr>
            </w:rPrChange>
          </w:rPr>
          <w:instrText xml:space="preserve"> PAGEREF _Toc137358853 \h </w:instrText>
        </w:r>
      </w:ins>
      <w:r w:rsidRPr="00C002BF">
        <w:rPr>
          <w:rFonts w:ascii="Times New Roman" w:hAnsi="Times New Roman" w:cs="Times New Roman"/>
          <w:noProof/>
          <w:webHidden/>
          <w:sz w:val="26"/>
          <w:szCs w:val="26"/>
          <w:rPrChange w:id="241"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242" w:author="ĐÀNG ANH MIN ROG" w:date="2023-06-11T06:54:00Z">
            <w:rPr>
              <w:noProof/>
              <w:webHidden/>
            </w:rPr>
          </w:rPrChange>
        </w:rPr>
        <w:fldChar w:fldCharType="separate"/>
      </w:r>
      <w:ins w:id="243" w:author="ĐÀNG ANH MIN ROG" w:date="2023-06-11T06:53:00Z">
        <w:r w:rsidRPr="00C002BF">
          <w:rPr>
            <w:rFonts w:ascii="Times New Roman" w:hAnsi="Times New Roman" w:cs="Times New Roman"/>
            <w:noProof/>
            <w:webHidden/>
            <w:sz w:val="26"/>
            <w:szCs w:val="26"/>
            <w:rPrChange w:id="244" w:author="ĐÀNG ANH MIN ROG" w:date="2023-06-11T06:54:00Z">
              <w:rPr>
                <w:noProof/>
                <w:webHidden/>
              </w:rPr>
            </w:rPrChange>
          </w:rPr>
          <w:t>5</w:t>
        </w:r>
        <w:r w:rsidRPr="00C002BF">
          <w:rPr>
            <w:rFonts w:ascii="Times New Roman" w:hAnsi="Times New Roman" w:cs="Times New Roman"/>
            <w:noProof/>
            <w:webHidden/>
            <w:sz w:val="26"/>
            <w:szCs w:val="26"/>
            <w:rPrChange w:id="245"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246" w:author="ĐÀNG ANH MIN ROG" w:date="2023-06-11T06:54:00Z">
              <w:rPr>
                <w:rStyle w:val="Hyperlink"/>
                <w:noProof/>
              </w:rPr>
            </w:rPrChange>
          </w:rPr>
          <w:fldChar w:fldCharType="end"/>
        </w:r>
      </w:ins>
    </w:p>
    <w:p w14:paraId="2BE42D58" w14:textId="6BAD9244" w:rsidR="00C002BF" w:rsidRPr="00C002BF" w:rsidRDefault="00C002BF">
      <w:pPr>
        <w:pStyle w:val="TOC3"/>
        <w:tabs>
          <w:tab w:val="right" w:leader="dot" w:pos="9395"/>
        </w:tabs>
        <w:rPr>
          <w:ins w:id="247" w:author="ĐÀNG ANH MIN ROG" w:date="2023-06-11T06:53:00Z"/>
          <w:rFonts w:ascii="Times New Roman" w:eastAsiaTheme="minorEastAsia" w:hAnsi="Times New Roman" w:cs="Times New Roman"/>
          <w:noProof/>
          <w:kern w:val="2"/>
          <w:sz w:val="26"/>
          <w:szCs w:val="26"/>
          <w14:ligatures w14:val="standardContextual"/>
          <w:rPrChange w:id="248" w:author="ĐÀNG ANH MIN ROG" w:date="2023-06-11T06:54:00Z">
            <w:rPr>
              <w:ins w:id="249" w:author="ĐÀNG ANH MIN ROG" w:date="2023-06-11T06:53:00Z"/>
              <w:rFonts w:eastAsiaTheme="minorEastAsia" w:cstheme="minorBidi"/>
              <w:noProof/>
              <w:kern w:val="2"/>
              <w:sz w:val="22"/>
              <w:szCs w:val="22"/>
              <w14:ligatures w14:val="standardContextual"/>
            </w:rPr>
          </w:rPrChange>
        </w:rPr>
      </w:pPr>
      <w:ins w:id="250" w:author="ĐÀNG ANH MIN ROG" w:date="2023-06-11T06:53:00Z">
        <w:r w:rsidRPr="00C002BF">
          <w:rPr>
            <w:rStyle w:val="Hyperlink"/>
            <w:rFonts w:ascii="Times New Roman" w:hAnsi="Times New Roman" w:cs="Times New Roman"/>
            <w:noProof/>
            <w:sz w:val="26"/>
            <w:szCs w:val="26"/>
            <w:rPrChange w:id="251"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252"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253" w:author="ĐÀNG ANH MIN ROG" w:date="2023-06-11T06:54:00Z">
              <w:rPr>
                <w:noProof/>
              </w:rPr>
            </w:rPrChange>
          </w:rPr>
          <w:instrText>HYPERLINK \l "_Toc137358854"</w:instrText>
        </w:r>
        <w:r w:rsidRPr="00C002BF">
          <w:rPr>
            <w:rStyle w:val="Hyperlink"/>
            <w:rFonts w:ascii="Times New Roman" w:hAnsi="Times New Roman" w:cs="Times New Roman"/>
            <w:noProof/>
            <w:sz w:val="26"/>
            <w:szCs w:val="26"/>
            <w:rPrChange w:id="254"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255"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256"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257" w:author="ĐÀNG ANH MIN ROG" w:date="2023-06-11T06:54:00Z">
              <w:rPr>
                <w:rStyle w:val="Hyperlink"/>
                <w:noProof/>
              </w:rPr>
            </w:rPrChange>
          </w:rPr>
          <w:t>2.1.4. JAVASRIPT (JS):</w:t>
        </w:r>
        <w:r w:rsidRPr="00C002BF">
          <w:rPr>
            <w:rFonts w:ascii="Times New Roman" w:hAnsi="Times New Roman" w:cs="Times New Roman"/>
            <w:noProof/>
            <w:webHidden/>
            <w:sz w:val="26"/>
            <w:szCs w:val="26"/>
            <w:rPrChange w:id="258" w:author="ĐÀNG ANH MIN ROG" w:date="2023-06-11T06:54:00Z">
              <w:rPr>
                <w:noProof/>
                <w:webHidden/>
              </w:rPr>
            </w:rPrChange>
          </w:rPr>
          <w:tab/>
        </w:r>
        <w:r w:rsidRPr="00C002BF">
          <w:rPr>
            <w:rFonts w:ascii="Times New Roman" w:hAnsi="Times New Roman" w:cs="Times New Roman"/>
            <w:noProof/>
            <w:webHidden/>
            <w:sz w:val="26"/>
            <w:szCs w:val="26"/>
            <w:rPrChange w:id="259" w:author="ĐÀNG ANH MIN ROG" w:date="2023-06-11T06:54:00Z">
              <w:rPr>
                <w:noProof/>
                <w:webHidden/>
              </w:rPr>
            </w:rPrChange>
          </w:rPr>
          <w:fldChar w:fldCharType="begin"/>
        </w:r>
        <w:r w:rsidRPr="00C002BF">
          <w:rPr>
            <w:rFonts w:ascii="Times New Roman" w:hAnsi="Times New Roman" w:cs="Times New Roman"/>
            <w:noProof/>
            <w:webHidden/>
            <w:sz w:val="26"/>
            <w:szCs w:val="26"/>
            <w:rPrChange w:id="260" w:author="ĐÀNG ANH MIN ROG" w:date="2023-06-11T06:54:00Z">
              <w:rPr>
                <w:noProof/>
                <w:webHidden/>
              </w:rPr>
            </w:rPrChange>
          </w:rPr>
          <w:instrText xml:space="preserve"> PAGEREF _Toc137358854 \h </w:instrText>
        </w:r>
      </w:ins>
      <w:r w:rsidRPr="00C002BF">
        <w:rPr>
          <w:rFonts w:ascii="Times New Roman" w:hAnsi="Times New Roman" w:cs="Times New Roman"/>
          <w:noProof/>
          <w:webHidden/>
          <w:sz w:val="26"/>
          <w:szCs w:val="26"/>
          <w:rPrChange w:id="261"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262" w:author="ĐÀNG ANH MIN ROG" w:date="2023-06-11T06:54:00Z">
            <w:rPr>
              <w:noProof/>
              <w:webHidden/>
            </w:rPr>
          </w:rPrChange>
        </w:rPr>
        <w:fldChar w:fldCharType="separate"/>
      </w:r>
      <w:ins w:id="263" w:author="ĐÀNG ANH MIN ROG" w:date="2023-06-11T06:53:00Z">
        <w:r w:rsidRPr="00C002BF">
          <w:rPr>
            <w:rFonts w:ascii="Times New Roman" w:hAnsi="Times New Roman" w:cs="Times New Roman"/>
            <w:noProof/>
            <w:webHidden/>
            <w:sz w:val="26"/>
            <w:szCs w:val="26"/>
            <w:rPrChange w:id="264" w:author="ĐÀNG ANH MIN ROG" w:date="2023-06-11T06:54:00Z">
              <w:rPr>
                <w:noProof/>
                <w:webHidden/>
              </w:rPr>
            </w:rPrChange>
          </w:rPr>
          <w:t>6</w:t>
        </w:r>
        <w:r w:rsidRPr="00C002BF">
          <w:rPr>
            <w:rFonts w:ascii="Times New Roman" w:hAnsi="Times New Roman" w:cs="Times New Roman"/>
            <w:noProof/>
            <w:webHidden/>
            <w:sz w:val="26"/>
            <w:szCs w:val="26"/>
            <w:rPrChange w:id="265"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266" w:author="ĐÀNG ANH MIN ROG" w:date="2023-06-11T06:54:00Z">
              <w:rPr>
                <w:rStyle w:val="Hyperlink"/>
                <w:noProof/>
              </w:rPr>
            </w:rPrChange>
          </w:rPr>
          <w:fldChar w:fldCharType="end"/>
        </w:r>
      </w:ins>
    </w:p>
    <w:p w14:paraId="6BAC44D6" w14:textId="1C801A3A" w:rsidR="00C002BF" w:rsidRPr="00C002BF" w:rsidRDefault="00C002BF">
      <w:pPr>
        <w:pStyle w:val="TOC3"/>
        <w:tabs>
          <w:tab w:val="right" w:leader="dot" w:pos="9395"/>
        </w:tabs>
        <w:rPr>
          <w:ins w:id="267" w:author="ĐÀNG ANH MIN ROG" w:date="2023-06-11T06:53:00Z"/>
          <w:rFonts w:ascii="Times New Roman" w:eastAsiaTheme="minorEastAsia" w:hAnsi="Times New Roman" w:cs="Times New Roman"/>
          <w:noProof/>
          <w:kern w:val="2"/>
          <w:sz w:val="26"/>
          <w:szCs w:val="26"/>
          <w14:ligatures w14:val="standardContextual"/>
          <w:rPrChange w:id="268" w:author="ĐÀNG ANH MIN ROG" w:date="2023-06-11T06:54:00Z">
            <w:rPr>
              <w:ins w:id="269" w:author="ĐÀNG ANH MIN ROG" w:date="2023-06-11T06:53:00Z"/>
              <w:rFonts w:eastAsiaTheme="minorEastAsia" w:cstheme="minorBidi"/>
              <w:noProof/>
              <w:kern w:val="2"/>
              <w:sz w:val="22"/>
              <w:szCs w:val="22"/>
              <w14:ligatures w14:val="standardContextual"/>
            </w:rPr>
          </w:rPrChange>
        </w:rPr>
      </w:pPr>
      <w:ins w:id="270" w:author="ĐÀNG ANH MIN ROG" w:date="2023-06-11T06:53:00Z">
        <w:r w:rsidRPr="00C002BF">
          <w:rPr>
            <w:rStyle w:val="Hyperlink"/>
            <w:rFonts w:ascii="Times New Roman" w:hAnsi="Times New Roman" w:cs="Times New Roman"/>
            <w:noProof/>
            <w:sz w:val="26"/>
            <w:szCs w:val="26"/>
            <w:rPrChange w:id="271"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272"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273" w:author="ĐÀNG ANH MIN ROG" w:date="2023-06-11T06:54:00Z">
              <w:rPr>
                <w:noProof/>
              </w:rPr>
            </w:rPrChange>
          </w:rPr>
          <w:instrText>HYPERLINK \l "_Toc137358855"</w:instrText>
        </w:r>
        <w:r w:rsidRPr="00C002BF">
          <w:rPr>
            <w:rStyle w:val="Hyperlink"/>
            <w:rFonts w:ascii="Times New Roman" w:hAnsi="Times New Roman" w:cs="Times New Roman"/>
            <w:noProof/>
            <w:sz w:val="26"/>
            <w:szCs w:val="26"/>
            <w:rPrChange w:id="274"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275"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276"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277" w:author="ĐÀNG ANH MIN ROG" w:date="2023-06-11T06:54:00Z">
              <w:rPr>
                <w:rStyle w:val="Hyperlink"/>
                <w:noProof/>
              </w:rPr>
            </w:rPrChange>
          </w:rPr>
          <w:t>2.1.5. JQUERY:</w:t>
        </w:r>
        <w:r w:rsidRPr="00C002BF">
          <w:rPr>
            <w:rFonts w:ascii="Times New Roman" w:hAnsi="Times New Roman" w:cs="Times New Roman"/>
            <w:noProof/>
            <w:webHidden/>
            <w:sz w:val="26"/>
            <w:szCs w:val="26"/>
            <w:rPrChange w:id="278" w:author="ĐÀNG ANH MIN ROG" w:date="2023-06-11T06:54:00Z">
              <w:rPr>
                <w:noProof/>
                <w:webHidden/>
              </w:rPr>
            </w:rPrChange>
          </w:rPr>
          <w:tab/>
        </w:r>
        <w:r w:rsidRPr="00C002BF">
          <w:rPr>
            <w:rFonts w:ascii="Times New Roman" w:hAnsi="Times New Roman" w:cs="Times New Roman"/>
            <w:noProof/>
            <w:webHidden/>
            <w:sz w:val="26"/>
            <w:szCs w:val="26"/>
            <w:rPrChange w:id="279" w:author="ĐÀNG ANH MIN ROG" w:date="2023-06-11T06:54:00Z">
              <w:rPr>
                <w:noProof/>
                <w:webHidden/>
              </w:rPr>
            </w:rPrChange>
          </w:rPr>
          <w:fldChar w:fldCharType="begin"/>
        </w:r>
        <w:r w:rsidRPr="00C002BF">
          <w:rPr>
            <w:rFonts w:ascii="Times New Roman" w:hAnsi="Times New Roman" w:cs="Times New Roman"/>
            <w:noProof/>
            <w:webHidden/>
            <w:sz w:val="26"/>
            <w:szCs w:val="26"/>
            <w:rPrChange w:id="280" w:author="ĐÀNG ANH MIN ROG" w:date="2023-06-11T06:54:00Z">
              <w:rPr>
                <w:noProof/>
                <w:webHidden/>
              </w:rPr>
            </w:rPrChange>
          </w:rPr>
          <w:instrText xml:space="preserve"> PAGEREF _Toc137358855 \h </w:instrText>
        </w:r>
      </w:ins>
      <w:r w:rsidRPr="00C002BF">
        <w:rPr>
          <w:rFonts w:ascii="Times New Roman" w:hAnsi="Times New Roman" w:cs="Times New Roman"/>
          <w:noProof/>
          <w:webHidden/>
          <w:sz w:val="26"/>
          <w:szCs w:val="26"/>
          <w:rPrChange w:id="281"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282" w:author="ĐÀNG ANH MIN ROG" w:date="2023-06-11T06:54:00Z">
            <w:rPr>
              <w:noProof/>
              <w:webHidden/>
            </w:rPr>
          </w:rPrChange>
        </w:rPr>
        <w:fldChar w:fldCharType="separate"/>
      </w:r>
      <w:ins w:id="283" w:author="ĐÀNG ANH MIN ROG" w:date="2023-06-11T06:53:00Z">
        <w:r w:rsidRPr="00C002BF">
          <w:rPr>
            <w:rFonts w:ascii="Times New Roman" w:hAnsi="Times New Roman" w:cs="Times New Roman"/>
            <w:noProof/>
            <w:webHidden/>
            <w:sz w:val="26"/>
            <w:szCs w:val="26"/>
            <w:rPrChange w:id="284" w:author="ĐÀNG ANH MIN ROG" w:date="2023-06-11T06:54:00Z">
              <w:rPr>
                <w:noProof/>
                <w:webHidden/>
              </w:rPr>
            </w:rPrChange>
          </w:rPr>
          <w:t>6</w:t>
        </w:r>
        <w:r w:rsidRPr="00C002BF">
          <w:rPr>
            <w:rFonts w:ascii="Times New Roman" w:hAnsi="Times New Roman" w:cs="Times New Roman"/>
            <w:noProof/>
            <w:webHidden/>
            <w:sz w:val="26"/>
            <w:szCs w:val="26"/>
            <w:rPrChange w:id="285"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286" w:author="ĐÀNG ANH MIN ROG" w:date="2023-06-11T06:54:00Z">
              <w:rPr>
                <w:rStyle w:val="Hyperlink"/>
                <w:noProof/>
              </w:rPr>
            </w:rPrChange>
          </w:rPr>
          <w:fldChar w:fldCharType="end"/>
        </w:r>
      </w:ins>
    </w:p>
    <w:p w14:paraId="4AD9A49A" w14:textId="7C7BB61B" w:rsidR="00C002BF" w:rsidRPr="00C002BF" w:rsidRDefault="00C002BF">
      <w:pPr>
        <w:pStyle w:val="TOC2"/>
        <w:tabs>
          <w:tab w:val="right" w:leader="dot" w:pos="9395"/>
        </w:tabs>
        <w:rPr>
          <w:ins w:id="287" w:author="ĐÀNG ANH MIN ROG" w:date="2023-06-11T06:53:00Z"/>
          <w:rFonts w:ascii="Times New Roman" w:eastAsiaTheme="minorEastAsia" w:hAnsi="Times New Roman" w:cs="Times New Roman"/>
          <w:b w:val="0"/>
          <w:bCs w:val="0"/>
          <w:noProof/>
          <w:kern w:val="2"/>
          <w:sz w:val="26"/>
          <w:szCs w:val="26"/>
          <w14:ligatures w14:val="standardContextual"/>
          <w:rPrChange w:id="288" w:author="ĐÀNG ANH MIN ROG" w:date="2023-06-11T06:54:00Z">
            <w:rPr>
              <w:ins w:id="289" w:author="ĐÀNG ANH MIN ROG" w:date="2023-06-11T06:53:00Z"/>
              <w:rFonts w:eastAsiaTheme="minorEastAsia" w:cstheme="minorBidi"/>
              <w:b w:val="0"/>
              <w:bCs w:val="0"/>
              <w:noProof/>
              <w:kern w:val="2"/>
              <w14:ligatures w14:val="standardContextual"/>
            </w:rPr>
          </w:rPrChange>
        </w:rPr>
      </w:pPr>
      <w:ins w:id="290" w:author="ĐÀNG ANH MIN ROG" w:date="2023-06-11T06:53:00Z">
        <w:r w:rsidRPr="00C002BF">
          <w:rPr>
            <w:rStyle w:val="Hyperlink"/>
            <w:rFonts w:ascii="Times New Roman" w:hAnsi="Times New Roman" w:cs="Times New Roman"/>
            <w:noProof/>
            <w:sz w:val="26"/>
            <w:szCs w:val="26"/>
            <w:rPrChange w:id="291"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292"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293" w:author="ĐÀNG ANH MIN ROG" w:date="2023-06-11T06:54:00Z">
              <w:rPr>
                <w:noProof/>
              </w:rPr>
            </w:rPrChange>
          </w:rPr>
          <w:instrText>HYPERLINK \l "_Toc137358856"</w:instrText>
        </w:r>
        <w:r w:rsidRPr="00C002BF">
          <w:rPr>
            <w:rStyle w:val="Hyperlink"/>
            <w:rFonts w:ascii="Times New Roman" w:hAnsi="Times New Roman" w:cs="Times New Roman"/>
            <w:noProof/>
            <w:sz w:val="26"/>
            <w:szCs w:val="26"/>
            <w:rPrChange w:id="294"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295"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296"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297" w:author="ĐÀNG ANH MIN ROG" w:date="2023-06-11T06:54:00Z">
              <w:rPr>
                <w:rStyle w:val="Hyperlink"/>
                <w:noProof/>
              </w:rPr>
            </w:rPrChange>
          </w:rPr>
          <w:t>2.2. Backend</w:t>
        </w:r>
        <w:r w:rsidRPr="00C002BF">
          <w:rPr>
            <w:rFonts w:ascii="Times New Roman" w:hAnsi="Times New Roman" w:cs="Times New Roman"/>
            <w:noProof/>
            <w:webHidden/>
            <w:sz w:val="26"/>
            <w:szCs w:val="26"/>
            <w:rPrChange w:id="298" w:author="ĐÀNG ANH MIN ROG" w:date="2023-06-11T06:54:00Z">
              <w:rPr>
                <w:noProof/>
                <w:webHidden/>
              </w:rPr>
            </w:rPrChange>
          </w:rPr>
          <w:tab/>
        </w:r>
        <w:r w:rsidRPr="00C002BF">
          <w:rPr>
            <w:rFonts w:ascii="Times New Roman" w:hAnsi="Times New Roman" w:cs="Times New Roman"/>
            <w:noProof/>
            <w:webHidden/>
            <w:sz w:val="26"/>
            <w:szCs w:val="26"/>
            <w:rPrChange w:id="299" w:author="ĐÀNG ANH MIN ROG" w:date="2023-06-11T06:54:00Z">
              <w:rPr>
                <w:noProof/>
                <w:webHidden/>
              </w:rPr>
            </w:rPrChange>
          </w:rPr>
          <w:fldChar w:fldCharType="begin"/>
        </w:r>
        <w:r w:rsidRPr="00C002BF">
          <w:rPr>
            <w:rFonts w:ascii="Times New Roman" w:hAnsi="Times New Roman" w:cs="Times New Roman"/>
            <w:noProof/>
            <w:webHidden/>
            <w:sz w:val="26"/>
            <w:szCs w:val="26"/>
            <w:rPrChange w:id="300" w:author="ĐÀNG ANH MIN ROG" w:date="2023-06-11T06:54:00Z">
              <w:rPr>
                <w:noProof/>
                <w:webHidden/>
              </w:rPr>
            </w:rPrChange>
          </w:rPr>
          <w:instrText xml:space="preserve"> PAGEREF _Toc137358856 \h </w:instrText>
        </w:r>
      </w:ins>
      <w:r w:rsidRPr="00C002BF">
        <w:rPr>
          <w:rFonts w:ascii="Times New Roman" w:hAnsi="Times New Roman" w:cs="Times New Roman"/>
          <w:noProof/>
          <w:webHidden/>
          <w:sz w:val="26"/>
          <w:szCs w:val="26"/>
          <w:rPrChange w:id="301"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302" w:author="ĐÀNG ANH MIN ROG" w:date="2023-06-11T06:54:00Z">
            <w:rPr>
              <w:noProof/>
              <w:webHidden/>
            </w:rPr>
          </w:rPrChange>
        </w:rPr>
        <w:fldChar w:fldCharType="separate"/>
      </w:r>
      <w:ins w:id="303" w:author="ĐÀNG ANH MIN ROG" w:date="2023-06-11T06:53:00Z">
        <w:r w:rsidRPr="00C002BF">
          <w:rPr>
            <w:rFonts w:ascii="Times New Roman" w:hAnsi="Times New Roman" w:cs="Times New Roman"/>
            <w:noProof/>
            <w:webHidden/>
            <w:sz w:val="26"/>
            <w:szCs w:val="26"/>
            <w:rPrChange w:id="304" w:author="ĐÀNG ANH MIN ROG" w:date="2023-06-11T06:54:00Z">
              <w:rPr>
                <w:noProof/>
                <w:webHidden/>
              </w:rPr>
            </w:rPrChange>
          </w:rPr>
          <w:t>7</w:t>
        </w:r>
        <w:r w:rsidRPr="00C002BF">
          <w:rPr>
            <w:rFonts w:ascii="Times New Roman" w:hAnsi="Times New Roman" w:cs="Times New Roman"/>
            <w:noProof/>
            <w:webHidden/>
            <w:sz w:val="26"/>
            <w:szCs w:val="26"/>
            <w:rPrChange w:id="305"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306" w:author="ĐÀNG ANH MIN ROG" w:date="2023-06-11T06:54:00Z">
              <w:rPr>
                <w:rStyle w:val="Hyperlink"/>
                <w:noProof/>
              </w:rPr>
            </w:rPrChange>
          </w:rPr>
          <w:fldChar w:fldCharType="end"/>
        </w:r>
      </w:ins>
    </w:p>
    <w:p w14:paraId="1A8C804A" w14:textId="6B62CC51" w:rsidR="00C002BF" w:rsidRPr="00C002BF" w:rsidRDefault="00C002BF">
      <w:pPr>
        <w:pStyle w:val="TOC3"/>
        <w:tabs>
          <w:tab w:val="right" w:leader="dot" w:pos="9395"/>
        </w:tabs>
        <w:rPr>
          <w:ins w:id="307" w:author="ĐÀNG ANH MIN ROG" w:date="2023-06-11T06:53:00Z"/>
          <w:rFonts w:ascii="Times New Roman" w:eastAsiaTheme="minorEastAsia" w:hAnsi="Times New Roman" w:cs="Times New Roman"/>
          <w:noProof/>
          <w:kern w:val="2"/>
          <w:sz w:val="26"/>
          <w:szCs w:val="26"/>
          <w14:ligatures w14:val="standardContextual"/>
          <w:rPrChange w:id="308" w:author="ĐÀNG ANH MIN ROG" w:date="2023-06-11T06:54:00Z">
            <w:rPr>
              <w:ins w:id="309" w:author="ĐÀNG ANH MIN ROG" w:date="2023-06-11T06:53:00Z"/>
              <w:rFonts w:eastAsiaTheme="minorEastAsia" w:cstheme="minorBidi"/>
              <w:noProof/>
              <w:kern w:val="2"/>
              <w:sz w:val="22"/>
              <w:szCs w:val="22"/>
              <w14:ligatures w14:val="standardContextual"/>
            </w:rPr>
          </w:rPrChange>
        </w:rPr>
      </w:pPr>
      <w:ins w:id="310" w:author="ĐÀNG ANH MIN ROG" w:date="2023-06-11T06:53:00Z">
        <w:r w:rsidRPr="00C002BF">
          <w:rPr>
            <w:rStyle w:val="Hyperlink"/>
            <w:rFonts w:ascii="Times New Roman" w:hAnsi="Times New Roman" w:cs="Times New Roman"/>
            <w:noProof/>
            <w:sz w:val="26"/>
            <w:szCs w:val="26"/>
            <w:rPrChange w:id="311"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312"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313" w:author="ĐÀNG ANH MIN ROG" w:date="2023-06-11T06:54:00Z">
              <w:rPr>
                <w:noProof/>
              </w:rPr>
            </w:rPrChange>
          </w:rPr>
          <w:instrText>HYPERLINK \l "_Toc137358857"</w:instrText>
        </w:r>
        <w:r w:rsidRPr="00C002BF">
          <w:rPr>
            <w:rStyle w:val="Hyperlink"/>
            <w:rFonts w:ascii="Times New Roman" w:hAnsi="Times New Roman" w:cs="Times New Roman"/>
            <w:noProof/>
            <w:sz w:val="26"/>
            <w:szCs w:val="26"/>
            <w:rPrChange w:id="314"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315"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316"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317" w:author="ĐÀNG ANH MIN ROG" w:date="2023-06-11T06:54:00Z">
              <w:rPr>
                <w:rStyle w:val="Hyperlink"/>
                <w:noProof/>
              </w:rPr>
            </w:rPrChange>
          </w:rPr>
          <w:t>2.2.1.</w:t>
        </w:r>
        <w:r w:rsidRPr="00C002BF">
          <w:rPr>
            <w:rStyle w:val="Hyperlink"/>
            <w:rFonts w:ascii="Times New Roman" w:hAnsi="Times New Roman" w:cs="Times New Roman"/>
            <w:iCs/>
            <w:noProof/>
            <w:sz w:val="26"/>
            <w:szCs w:val="26"/>
            <w:rPrChange w:id="318" w:author="ĐÀNG ANH MIN ROG" w:date="2023-06-11T06:54:00Z">
              <w:rPr>
                <w:rStyle w:val="Hyperlink"/>
                <w:iCs/>
                <w:noProof/>
              </w:rPr>
            </w:rPrChange>
          </w:rPr>
          <w:t xml:space="preserve"> Ngôn ngữ lập trình C#:</w:t>
        </w:r>
        <w:r w:rsidRPr="00C002BF">
          <w:rPr>
            <w:rFonts w:ascii="Times New Roman" w:hAnsi="Times New Roman" w:cs="Times New Roman"/>
            <w:noProof/>
            <w:webHidden/>
            <w:sz w:val="26"/>
            <w:szCs w:val="26"/>
            <w:rPrChange w:id="319" w:author="ĐÀNG ANH MIN ROG" w:date="2023-06-11T06:54:00Z">
              <w:rPr>
                <w:noProof/>
                <w:webHidden/>
              </w:rPr>
            </w:rPrChange>
          </w:rPr>
          <w:tab/>
        </w:r>
        <w:r w:rsidRPr="00C002BF">
          <w:rPr>
            <w:rFonts w:ascii="Times New Roman" w:hAnsi="Times New Roman" w:cs="Times New Roman"/>
            <w:noProof/>
            <w:webHidden/>
            <w:sz w:val="26"/>
            <w:szCs w:val="26"/>
            <w:rPrChange w:id="320" w:author="ĐÀNG ANH MIN ROG" w:date="2023-06-11T06:54:00Z">
              <w:rPr>
                <w:noProof/>
                <w:webHidden/>
              </w:rPr>
            </w:rPrChange>
          </w:rPr>
          <w:fldChar w:fldCharType="begin"/>
        </w:r>
        <w:r w:rsidRPr="00C002BF">
          <w:rPr>
            <w:rFonts w:ascii="Times New Roman" w:hAnsi="Times New Roman" w:cs="Times New Roman"/>
            <w:noProof/>
            <w:webHidden/>
            <w:sz w:val="26"/>
            <w:szCs w:val="26"/>
            <w:rPrChange w:id="321" w:author="ĐÀNG ANH MIN ROG" w:date="2023-06-11T06:54:00Z">
              <w:rPr>
                <w:noProof/>
                <w:webHidden/>
              </w:rPr>
            </w:rPrChange>
          </w:rPr>
          <w:instrText xml:space="preserve"> PAGEREF _Toc137358857 \h </w:instrText>
        </w:r>
      </w:ins>
      <w:r w:rsidRPr="00C002BF">
        <w:rPr>
          <w:rFonts w:ascii="Times New Roman" w:hAnsi="Times New Roman" w:cs="Times New Roman"/>
          <w:noProof/>
          <w:webHidden/>
          <w:sz w:val="26"/>
          <w:szCs w:val="26"/>
          <w:rPrChange w:id="322"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323" w:author="ĐÀNG ANH MIN ROG" w:date="2023-06-11T06:54:00Z">
            <w:rPr>
              <w:noProof/>
              <w:webHidden/>
            </w:rPr>
          </w:rPrChange>
        </w:rPr>
        <w:fldChar w:fldCharType="separate"/>
      </w:r>
      <w:ins w:id="324" w:author="ĐÀNG ANH MIN ROG" w:date="2023-06-11T06:53:00Z">
        <w:r w:rsidRPr="00C002BF">
          <w:rPr>
            <w:rFonts w:ascii="Times New Roman" w:hAnsi="Times New Roman" w:cs="Times New Roman"/>
            <w:noProof/>
            <w:webHidden/>
            <w:sz w:val="26"/>
            <w:szCs w:val="26"/>
            <w:rPrChange w:id="325" w:author="ĐÀNG ANH MIN ROG" w:date="2023-06-11T06:54:00Z">
              <w:rPr>
                <w:noProof/>
                <w:webHidden/>
              </w:rPr>
            </w:rPrChange>
          </w:rPr>
          <w:t>7</w:t>
        </w:r>
        <w:r w:rsidRPr="00C002BF">
          <w:rPr>
            <w:rFonts w:ascii="Times New Roman" w:hAnsi="Times New Roman" w:cs="Times New Roman"/>
            <w:noProof/>
            <w:webHidden/>
            <w:sz w:val="26"/>
            <w:szCs w:val="26"/>
            <w:rPrChange w:id="326"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327" w:author="ĐÀNG ANH MIN ROG" w:date="2023-06-11T06:54:00Z">
              <w:rPr>
                <w:rStyle w:val="Hyperlink"/>
                <w:noProof/>
              </w:rPr>
            </w:rPrChange>
          </w:rPr>
          <w:fldChar w:fldCharType="end"/>
        </w:r>
      </w:ins>
    </w:p>
    <w:p w14:paraId="1B225048" w14:textId="0DCC3F36" w:rsidR="00C002BF" w:rsidRPr="00C002BF" w:rsidRDefault="00C002BF">
      <w:pPr>
        <w:pStyle w:val="TOC3"/>
        <w:tabs>
          <w:tab w:val="right" w:leader="dot" w:pos="9395"/>
        </w:tabs>
        <w:rPr>
          <w:ins w:id="328" w:author="ĐÀNG ANH MIN ROG" w:date="2023-06-11T06:53:00Z"/>
          <w:rFonts w:ascii="Times New Roman" w:eastAsiaTheme="minorEastAsia" w:hAnsi="Times New Roman" w:cs="Times New Roman"/>
          <w:noProof/>
          <w:kern w:val="2"/>
          <w:sz w:val="26"/>
          <w:szCs w:val="26"/>
          <w14:ligatures w14:val="standardContextual"/>
          <w:rPrChange w:id="329" w:author="ĐÀNG ANH MIN ROG" w:date="2023-06-11T06:54:00Z">
            <w:rPr>
              <w:ins w:id="330" w:author="ĐÀNG ANH MIN ROG" w:date="2023-06-11T06:53:00Z"/>
              <w:rFonts w:eastAsiaTheme="minorEastAsia" w:cstheme="minorBidi"/>
              <w:noProof/>
              <w:kern w:val="2"/>
              <w:sz w:val="22"/>
              <w:szCs w:val="22"/>
              <w14:ligatures w14:val="standardContextual"/>
            </w:rPr>
          </w:rPrChange>
        </w:rPr>
      </w:pPr>
      <w:ins w:id="331" w:author="ĐÀNG ANH MIN ROG" w:date="2023-06-11T06:53:00Z">
        <w:r w:rsidRPr="00C002BF">
          <w:rPr>
            <w:rStyle w:val="Hyperlink"/>
            <w:rFonts w:ascii="Times New Roman" w:hAnsi="Times New Roman" w:cs="Times New Roman"/>
            <w:noProof/>
            <w:sz w:val="26"/>
            <w:szCs w:val="26"/>
            <w:rPrChange w:id="332"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333"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334" w:author="ĐÀNG ANH MIN ROG" w:date="2023-06-11T06:54:00Z">
              <w:rPr>
                <w:noProof/>
              </w:rPr>
            </w:rPrChange>
          </w:rPr>
          <w:instrText>HYPERLINK \l "_Toc137358858"</w:instrText>
        </w:r>
        <w:r w:rsidRPr="00C002BF">
          <w:rPr>
            <w:rStyle w:val="Hyperlink"/>
            <w:rFonts w:ascii="Times New Roman" w:hAnsi="Times New Roman" w:cs="Times New Roman"/>
            <w:noProof/>
            <w:sz w:val="26"/>
            <w:szCs w:val="26"/>
            <w:rPrChange w:id="335"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336"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337"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338" w:author="ĐÀNG ANH MIN ROG" w:date="2023-06-11T06:54:00Z">
              <w:rPr>
                <w:rStyle w:val="Hyperlink"/>
                <w:noProof/>
              </w:rPr>
            </w:rPrChange>
          </w:rPr>
          <w:t>2.2.2. ASP.NET CORE:</w:t>
        </w:r>
        <w:r w:rsidRPr="00C002BF">
          <w:rPr>
            <w:rFonts w:ascii="Times New Roman" w:hAnsi="Times New Roman" w:cs="Times New Roman"/>
            <w:noProof/>
            <w:webHidden/>
            <w:sz w:val="26"/>
            <w:szCs w:val="26"/>
            <w:rPrChange w:id="339" w:author="ĐÀNG ANH MIN ROG" w:date="2023-06-11T06:54:00Z">
              <w:rPr>
                <w:noProof/>
                <w:webHidden/>
              </w:rPr>
            </w:rPrChange>
          </w:rPr>
          <w:tab/>
        </w:r>
        <w:r w:rsidRPr="00C002BF">
          <w:rPr>
            <w:rFonts w:ascii="Times New Roman" w:hAnsi="Times New Roman" w:cs="Times New Roman"/>
            <w:noProof/>
            <w:webHidden/>
            <w:sz w:val="26"/>
            <w:szCs w:val="26"/>
            <w:rPrChange w:id="340" w:author="ĐÀNG ANH MIN ROG" w:date="2023-06-11T06:54:00Z">
              <w:rPr>
                <w:noProof/>
                <w:webHidden/>
              </w:rPr>
            </w:rPrChange>
          </w:rPr>
          <w:fldChar w:fldCharType="begin"/>
        </w:r>
        <w:r w:rsidRPr="00C002BF">
          <w:rPr>
            <w:rFonts w:ascii="Times New Roman" w:hAnsi="Times New Roman" w:cs="Times New Roman"/>
            <w:noProof/>
            <w:webHidden/>
            <w:sz w:val="26"/>
            <w:szCs w:val="26"/>
            <w:rPrChange w:id="341" w:author="ĐÀNG ANH MIN ROG" w:date="2023-06-11T06:54:00Z">
              <w:rPr>
                <w:noProof/>
                <w:webHidden/>
              </w:rPr>
            </w:rPrChange>
          </w:rPr>
          <w:instrText xml:space="preserve"> PAGEREF _Toc137358858 \h </w:instrText>
        </w:r>
      </w:ins>
      <w:r w:rsidRPr="00C002BF">
        <w:rPr>
          <w:rFonts w:ascii="Times New Roman" w:hAnsi="Times New Roman" w:cs="Times New Roman"/>
          <w:noProof/>
          <w:webHidden/>
          <w:sz w:val="26"/>
          <w:szCs w:val="26"/>
          <w:rPrChange w:id="342"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343" w:author="ĐÀNG ANH MIN ROG" w:date="2023-06-11T06:54:00Z">
            <w:rPr>
              <w:noProof/>
              <w:webHidden/>
            </w:rPr>
          </w:rPrChange>
        </w:rPr>
        <w:fldChar w:fldCharType="separate"/>
      </w:r>
      <w:ins w:id="344" w:author="ĐÀNG ANH MIN ROG" w:date="2023-06-11T06:53:00Z">
        <w:r w:rsidRPr="00C002BF">
          <w:rPr>
            <w:rFonts w:ascii="Times New Roman" w:hAnsi="Times New Roman" w:cs="Times New Roman"/>
            <w:noProof/>
            <w:webHidden/>
            <w:sz w:val="26"/>
            <w:szCs w:val="26"/>
            <w:rPrChange w:id="345" w:author="ĐÀNG ANH MIN ROG" w:date="2023-06-11T06:54:00Z">
              <w:rPr>
                <w:noProof/>
                <w:webHidden/>
              </w:rPr>
            </w:rPrChange>
          </w:rPr>
          <w:t>8</w:t>
        </w:r>
        <w:r w:rsidRPr="00C002BF">
          <w:rPr>
            <w:rFonts w:ascii="Times New Roman" w:hAnsi="Times New Roman" w:cs="Times New Roman"/>
            <w:noProof/>
            <w:webHidden/>
            <w:sz w:val="26"/>
            <w:szCs w:val="26"/>
            <w:rPrChange w:id="346"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347" w:author="ĐÀNG ANH MIN ROG" w:date="2023-06-11T06:54:00Z">
              <w:rPr>
                <w:rStyle w:val="Hyperlink"/>
                <w:noProof/>
              </w:rPr>
            </w:rPrChange>
          </w:rPr>
          <w:fldChar w:fldCharType="end"/>
        </w:r>
      </w:ins>
    </w:p>
    <w:p w14:paraId="0E6E92E1" w14:textId="0F5F7103" w:rsidR="00C002BF" w:rsidRPr="00C002BF" w:rsidRDefault="00C002BF">
      <w:pPr>
        <w:pStyle w:val="TOC3"/>
        <w:tabs>
          <w:tab w:val="right" w:leader="dot" w:pos="9395"/>
        </w:tabs>
        <w:rPr>
          <w:ins w:id="348" w:author="ĐÀNG ANH MIN ROG" w:date="2023-06-11T06:53:00Z"/>
          <w:rFonts w:ascii="Times New Roman" w:eastAsiaTheme="minorEastAsia" w:hAnsi="Times New Roman" w:cs="Times New Roman"/>
          <w:noProof/>
          <w:kern w:val="2"/>
          <w:sz w:val="26"/>
          <w:szCs w:val="26"/>
          <w14:ligatures w14:val="standardContextual"/>
          <w:rPrChange w:id="349" w:author="ĐÀNG ANH MIN ROG" w:date="2023-06-11T06:54:00Z">
            <w:rPr>
              <w:ins w:id="350" w:author="ĐÀNG ANH MIN ROG" w:date="2023-06-11T06:53:00Z"/>
              <w:rFonts w:eastAsiaTheme="minorEastAsia" w:cstheme="minorBidi"/>
              <w:noProof/>
              <w:kern w:val="2"/>
              <w:sz w:val="22"/>
              <w:szCs w:val="22"/>
              <w14:ligatures w14:val="standardContextual"/>
            </w:rPr>
          </w:rPrChange>
        </w:rPr>
      </w:pPr>
      <w:ins w:id="351" w:author="ĐÀNG ANH MIN ROG" w:date="2023-06-11T06:53:00Z">
        <w:r w:rsidRPr="00C002BF">
          <w:rPr>
            <w:rStyle w:val="Hyperlink"/>
            <w:rFonts w:ascii="Times New Roman" w:hAnsi="Times New Roman" w:cs="Times New Roman"/>
            <w:noProof/>
            <w:sz w:val="26"/>
            <w:szCs w:val="26"/>
            <w:rPrChange w:id="352"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353"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354" w:author="ĐÀNG ANH MIN ROG" w:date="2023-06-11T06:54:00Z">
              <w:rPr>
                <w:noProof/>
              </w:rPr>
            </w:rPrChange>
          </w:rPr>
          <w:instrText>HYPERLINK \l "_Toc137358859"</w:instrText>
        </w:r>
        <w:r w:rsidRPr="00C002BF">
          <w:rPr>
            <w:rStyle w:val="Hyperlink"/>
            <w:rFonts w:ascii="Times New Roman" w:hAnsi="Times New Roman" w:cs="Times New Roman"/>
            <w:noProof/>
            <w:sz w:val="26"/>
            <w:szCs w:val="26"/>
            <w:rPrChange w:id="355"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356"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357"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358" w:author="ĐÀNG ANH MIN ROG" w:date="2023-06-11T06:54:00Z">
              <w:rPr>
                <w:rStyle w:val="Hyperlink"/>
                <w:noProof/>
              </w:rPr>
            </w:rPrChange>
          </w:rPr>
          <w:t>2.2.3. Cơ sở dữ liệu SQL Server:</w:t>
        </w:r>
        <w:r w:rsidRPr="00C002BF">
          <w:rPr>
            <w:rFonts w:ascii="Times New Roman" w:hAnsi="Times New Roman" w:cs="Times New Roman"/>
            <w:noProof/>
            <w:webHidden/>
            <w:sz w:val="26"/>
            <w:szCs w:val="26"/>
            <w:rPrChange w:id="359" w:author="ĐÀNG ANH MIN ROG" w:date="2023-06-11T06:54:00Z">
              <w:rPr>
                <w:noProof/>
                <w:webHidden/>
              </w:rPr>
            </w:rPrChange>
          </w:rPr>
          <w:tab/>
        </w:r>
        <w:r w:rsidRPr="00C002BF">
          <w:rPr>
            <w:rFonts w:ascii="Times New Roman" w:hAnsi="Times New Roman" w:cs="Times New Roman"/>
            <w:noProof/>
            <w:webHidden/>
            <w:sz w:val="26"/>
            <w:szCs w:val="26"/>
            <w:rPrChange w:id="360" w:author="ĐÀNG ANH MIN ROG" w:date="2023-06-11T06:54:00Z">
              <w:rPr>
                <w:noProof/>
                <w:webHidden/>
              </w:rPr>
            </w:rPrChange>
          </w:rPr>
          <w:fldChar w:fldCharType="begin"/>
        </w:r>
        <w:r w:rsidRPr="00C002BF">
          <w:rPr>
            <w:rFonts w:ascii="Times New Roman" w:hAnsi="Times New Roman" w:cs="Times New Roman"/>
            <w:noProof/>
            <w:webHidden/>
            <w:sz w:val="26"/>
            <w:szCs w:val="26"/>
            <w:rPrChange w:id="361" w:author="ĐÀNG ANH MIN ROG" w:date="2023-06-11T06:54:00Z">
              <w:rPr>
                <w:noProof/>
                <w:webHidden/>
              </w:rPr>
            </w:rPrChange>
          </w:rPr>
          <w:instrText xml:space="preserve"> PAGEREF _Toc137358859 \h </w:instrText>
        </w:r>
      </w:ins>
      <w:r w:rsidRPr="00C002BF">
        <w:rPr>
          <w:rFonts w:ascii="Times New Roman" w:hAnsi="Times New Roman" w:cs="Times New Roman"/>
          <w:noProof/>
          <w:webHidden/>
          <w:sz w:val="26"/>
          <w:szCs w:val="26"/>
          <w:rPrChange w:id="362"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363" w:author="ĐÀNG ANH MIN ROG" w:date="2023-06-11T06:54:00Z">
            <w:rPr>
              <w:noProof/>
              <w:webHidden/>
            </w:rPr>
          </w:rPrChange>
        </w:rPr>
        <w:fldChar w:fldCharType="separate"/>
      </w:r>
      <w:ins w:id="364" w:author="ĐÀNG ANH MIN ROG" w:date="2023-06-11T06:53:00Z">
        <w:r w:rsidRPr="00C002BF">
          <w:rPr>
            <w:rFonts w:ascii="Times New Roman" w:hAnsi="Times New Roman" w:cs="Times New Roman"/>
            <w:noProof/>
            <w:webHidden/>
            <w:sz w:val="26"/>
            <w:szCs w:val="26"/>
            <w:rPrChange w:id="365" w:author="ĐÀNG ANH MIN ROG" w:date="2023-06-11T06:54:00Z">
              <w:rPr>
                <w:noProof/>
                <w:webHidden/>
              </w:rPr>
            </w:rPrChange>
          </w:rPr>
          <w:t>10</w:t>
        </w:r>
        <w:r w:rsidRPr="00C002BF">
          <w:rPr>
            <w:rFonts w:ascii="Times New Roman" w:hAnsi="Times New Roman" w:cs="Times New Roman"/>
            <w:noProof/>
            <w:webHidden/>
            <w:sz w:val="26"/>
            <w:szCs w:val="26"/>
            <w:rPrChange w:id="366"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367" w:author="ĐÀNG ANH MIN ROG" w:date="2023-06-11T06:54:00Z">
              <w:rPr>
                <w:rStyle w:val="Hyperlink"/>
                <w:noProof/>
              </w:rPr>
            </w:rPrChange>
          </w:rPr>
          <w:fldChar w:fldCharType="end"/>
        </w:r>
      </w:ins>
    </w:p>
    <w:p w14:paraId="43058879" w14:textId="487AD214" w:rsidR="00C002BF" w:rsidRPr="00C002BF" w:rsidRDefault="00C002BF">
      <w:pPr>
        <w:pStyle w:val="TOC3"/>
        <w:tabs>
          <w:tab w:val="right" w:leader="dot" w:pos="9395"/>
        </w:tabs>
        <w:rPr>
          <w:ins w:id="368" w:author="ĐÀNG ANH MIN ROG" w:date="2023-06-11T06:53:00Z"/>
          <w:rFonts w:ascii="Times New Roman" w:eastAsiaTheme="minorEastAsia" w:hAnsi="Times New Roman" w:cs="Times New Roman"/>
          <w:noProof/>
          <w:kern w:val="2"/>
          <w:sz w:val="26"/>
          <w:szCs w:val="26"/>
          <w14:ligatures w14:val="standardContextual"/>
          <w:rPrChange w:id="369" w:author="ĐÀNG ANH MIN ROG" w:date="2023-06-11T06:54:00Z">
            <w:rPr>
              <w:ins w:id="370" w:author="ĐÀNG ANH MIN ROG" w:date="2023-06-11T06:53:00Z"/>
              <w:rFonts w:eastAsiaTheme="minorEastAsia" w:cstheme="minorBidi"/>
              <w:noProof/>
              <w:kern w:val="2"/>
              <w:sz w:val="22"/>
              <w:szCs w:val="22"/>
              <w14:ligatures w14:val="standardContextual"/>
            </w:rPr>
          </w:rPrChange>
        </w:rPr>
      </w:pPr>
      <w:ins w:id="371" w:author="ĐÀNG ANH MIN ROG" w:date="2023-06-11T06:53:00Z">
        <w:r w:rsidRPr="00C002BF">
          <w:rPr>
            <w:rStyle w:val="Hyperlink"/>
            <w:rFonts w:ascii="Times New Roman" w:hAnsi="Times New Roman" w:cs="Times New Roman"/>
            <w:noProof/>
            <w:sz w:val="26"/>
            <w:szCs w:val="26"/>
            <w:rPrChange w:id="372"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373"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374" w:author="ĐÀNG ANH MIN ROG" w:date="2023-06-11T06:54:00Z">
              <w:rPr>
                <w:noProof/>
              </w:rPr>
            </w:rPrChange>
          </w:rPr>
          <w:instrText>HYPERLINK \l "_Toc137358860"</w:instrText>
        </w:r>
        <w:r w:rsidRPr="00C002BF">
          <w:rPr>
            <w:rStyle w:val="Hyperlink"/>
            <w:rFonts w:ascii="Times New Roman" w:hAnsi="Times New Roman" w:cs="Times New Roman"/>
            <w:noProof/>
            <w:sz w:val="26"/>
            <w:szCs w:val="26"/>
            <w:rPrChange w:id="375"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376"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377"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378" w:author="ĐÀNG ANH MIN ROG" w:date="2023-06-11T06:54:00Z">
              <w:rPr>
                <w:rStyle w:val="Hyperlink"/>
                <w:noProof/>
              </w:rPr>
            </w:rPrChange>
          </w:rPr>
          <w:t>2.2.4. Repository pattern:</w:t>
        </w:r>
        <w:r w:rsidRPr="00C002BF">
          <w:rPr>
            <w:rFonts w:ascii="Times New Roman" w:hAnsi="Times New Roman" w:cs="Times New Roman"/>
            <w:noProof/>
            <w:webHidden/>
            <w:sz w:val="26"/>
            <w:szCs w:val="26"/>
            <w:rPrChange w:id="379" w:author="ĐÀNG ANH MIN ROG" w:date="2023-06-11T06:54:00Z">
              <w:rPr>
                <w:noProof/>
                <w:webHidden/>
              </w:rPr>
            </w:rPrChange>
          </w:rPr>
          <w:tab/>
        </w:r>
        <w:r w:rsidRPr="00C002BF">
          <w:rPr>
            <w:rFonts w:ascii="Times New Roman" w:hAnsi="Times New Roman" w:cs="Times New Roman"/>
            <w:noProof/>
            <w:webHidden/>
            <w:sz w:val="26"/>
            <w:szCs w:val="26"/>
            <w:rPrChange w:id="380" w:author="ĐÀNG ANH MIN ROG" w:date="2023-06-11T06:54:00Z">
              <w:rPr>
                <w:noProof/>
                <w:webHidden/>
              </w:rPr>
            </w:rPrChange>
          </w:rPr>
          <w:fldChar w:fldCharType="begin"/>
        </w:r>
        <w:r w:rsidRPr="00C002BF">
          <w:rPr>
            <w:rFonts w:ascii="Times New Roman" w:hAnsi="Times New Roman" w:cs="Times New Roman"/>
            <w:noProof/>
            <w:webHidden/>
            <w:sz w:val="26"/>
            <w:szCs w:val="26"/>
            <w:rPrChange w:id="381" w:author="ĐÀNG ANH MIN ROG" w:date="2023-06-11T06:54:00Z">
              <w:rPr>
                <w:noProof/>
                <w:webHidden/>
              </w:rPr>
            </w:rPrChange>
          </w:rPr>
          <w:instrText xml:space="preserve"> PAGEREF _Toc137358860 \h </w:instrText>
        </w:r>
      </w:ins>
      <w:r w:rsidRPr="00C002BF">
        <w:rPr>
          <w:rFonts w:ascii="Times New Roman" w:hAnsi="Times New Roman" w:cs="Times New Roman"/>
          <w:noProof/>
          <w:webHidden/>
          <w:sz w:val="26"/>
          <w:szCs w:val="26"/>
          <w:rPrChange w:id="382"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383" w:author="ĐÀNG ANH MIN ROG" w:date="2023-06-11T06:54:00Z">
            <w:rPr>
              <w:noProof/>
              <w:webHidden/>
            </w:rPr>
          </w:rPrChange>
        </w:rPr>
        <w:fldChar w:fldCharType="separate"/>
      </w:r>
      <w:ins w:id="384" w:author="ĐÀNG ANH MIN ROG" w:date="2023-06-11T06:53:00Z">
        <w:r w:rsidRPr="00C002BF">
          <w:rPr>
            <w:rFonts w:ascii="Times New Roman" w:hAnsi="Times New Roman" w:cs="Times New Roman"/>
            <w:noProof/>
            <w:webHidden/>
            <w:sz w:val="26"/>
            <w:szCs w:val="26"/>
            <w:rPrChange w:id="385" w:author="ĐÀNG ANH MIN ROG" w:date="2023-06-11T06:54:00Z">
              <w:rPr>
                <w:noProof/>
                <w:webHidden/>
              </w:rPr>
            </w:rPrChange>
          </w:rPr>
          <w:t>11</w:t>
        </w:r>
        <w:r w:rsidRPr="00C002BF">
          <w:rPr>
            <w:rFonts w:ascii="Times New Roman" w:hAnsi="Times New Roman" w:cs="Times New Roman"/>
            <w:noProof/>
            <w:webHidden/>
            <w:sz w:val="26"/>
            <w:szCs w:val="26"/>
            <w:rPrChange w:id="386"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387" w:author="ĐÀNG ANH MIN ROG" w:date="2023-06-11T06:54:00Z">
              <w:rPr>
                <w:rStyle w:val="Hyperlink"/>
                <w:noProof/>
              </w:rPr>
            </w:rPrChange>
          </w:rPr>
          <w:fldChar w:fldCharType="end"/>
        </w:r>
      </w:ins>
    </w:p>
    <w:p w14:paraId="46514F6A" w14:textId="7DF85FD3" w:rsidR="00C002BF" w:rsidRPr="00C002BF" w:rsidRDefault="00C002BF">
      <w:pPr>
        <w:pStyle w:val="TOC1"/>
        <w:rPr>
          <w:ins w:id="388" w:author="ĐÀNG ANH MIN ROG" w:date="2023-06-11T06:53:00Z"/>
          <w:rFonts w:eastAsiaTheme="minorEastAsia" w:cs="Times New Roman"/>
          <w:noProof/>
          <w:kern w:val="2"/>
          <w:szCs w:val="26"/>
          <w14:ligatures w14:val="standardContextual"/>
          <w:rPrChange w:id="389" w:author="ĐÀNG ANH MIN ROG" w:date="2023-06-11T06:54:00Z">
            <w:rPr>
              <w:ins w:id="390" w:author="ĐÀNG ANH MIN ROG" w:date="2023-06-11T06:53:00Z"/>
              <w:rFonts w:asciiTheme="minorHAnsi" w:eastAsiaTheme="minorEastAsia" w:hAnsiTheme="minorHAnsi" w:cstheme="minorBidi"/>
              <w:noProof/>
              <w:kern w:val="2"/>
              <w:sz w:val="22"/>
              <w:szCs w:val="22"/>
              <w14:ligatures w14:val="standardContextual"/>
            </w:rPr>
          </w:rPrChange>
        </w:rPr>
      </w:pPr>
      <w:ins w:id="391" w:author="ĐÀNG ANH MIN ROG" w:date="2023-06-11T06:53:00Z">
        <w:r w:rsidRPr="00C002BF">
          <w:rPr>
            <w:rStyle w:val="Hyperlink"/>
            <w:rFonts w:cs="Times New Roman"/>
            <w:noProof/>
            <w:szCs w:val="26"/>
          </w:rPr>
          <w:fldChar w:fldCharType="begin"/>
        </w:r>
        <w:r w:rsidRPr="00C002BF">
          <w:rPr>
            <w:rStyle w:val="Hyperlink"/>
            <w:rFonts w:cs="Times New Roman"/>
            <w:noProof/>
            <w:szCs w:val="26"/>
          </w:rPr>
          <w:instrText xml:space="preserve"> </w:instrText>
        </w:r>
        <w:r w:rsidRPr="00C002BF">
          <w:rPr>
            <w:rFonts w:cs="Times New Roman"/>
            <w:noProof/>
            <w:szCs w:val="26"/>
          </w:rPr>
          <w:instrText>HYPERLINK \l "_Toc137358861"</w:instrText>
        </w:r>
        <w:r w:rsidRPr="00C002BF">
          <w:rPr>
            <w:rStyle w:val="Hyperlink"/>
            <w:rFonts w:cs="Times New Roman"/>
            <w:noProof/>
            <w:szCs w:val="26"/>
          </w:rPr>
          <w:instrText xml:space="preserve"> </w:instrText>
        </w:r>
        <w:r w:rsidRPr="00C002BF">
          <w:rPr>
            <w:rStyle w:val="Hyperlink"/>
            <w:rFonts w:cs="Times New Roman"/>
            <w:noProof/>
            <w:szCs w:val="26"/>
          </w:rPr>
        </w:r>
        <w:r w:rsidRPr="00C002BF">
          <w:rPr>
            <w:rStyle w:val="Hyperlink"/>
            <w:rFonts w:cs="Times New Roman"/>
            <w:noProof/>
            <w:szCs w:val="26"/>
          </w:rPr>
          <w:fldChar w:fldCharType="separate"/>
        </w:r>
        <w:r w:rsidRPr="00C002BF">
          <w:rPr>
            <w:rStyle w:val="Hyperlink"/>
            <w:rFonts w:cs="Times New Roman"/>
            <w:caps/>
            <w:noProof/>
            <w:szCs w:val="26"/>
          </w:rPr>
          <w:t>CHƯƠNG 3.</w:t>
        </w:r>
        <w:r w:rsidRPr="00C002BF">
          <w:rPr>
            <w:rStyle w:val="Hyperlink"/>
            <w:rFonts w:cs="Times New Roman"/>
            <w:noProof/>
            <w:szCs w:val="26"/>
          </w:rPr>
          <w:t xml:space="preserve"> KẾT QUẢ THỰC NGHIỆM</w:t>
        </w:r>
        <w:r w:rsidRPr="00C002BF">
          <w:rPr>
            <w:rFonts w:cs="Times New Roman"/>
            <w:noProof/>
            <w:webHidden/>
            <w:szCs w:val="26"/>
          </w:rPr>
          <w:tab/>
        </w:r>
        <w:r w:rsidRPr="00C002BF">
          <w:rPr>
            <w:rFonts w:cs="Times New Roman"/>
            <w:noProof/>
            <w:webHidden/>
            <w:szCs w:val="26"/>
          </w:rPr>
          <w:fldChar w:fldCharType="begin"/>
        </w:r>
        <w:r w:rsidRPr="00C002BF">
          <w:rPr>
            <w:rFonts w:cs="Times New Roman"/>
            <w:noProof/>
            <w:webHidden/>
            <w:szCs w:val="26"/>
          </w:rPr>
          <w:instrText xml:space="preserve"> PAGEREF _Toc137358861 \h </w:instrText>
        </w:r>
      </w:ins>
      <w:r w:rsidRPr="00C002BF">
        <w:rPr>
          <w:rFonts w:cs="Times New Roman"/>
          <w:noProof/>
          <w:webHidden/>
          <w:szCs w:val="26"/>
        </w:rPr>
      </w:r>
      <w:r w:rsidRPr="00C002BF">
        <w:rPr>
          <w:rFonts w:cs="Times New Roman"/>
          <w:noProof/>
          <w:webHidden/>
          <w:szCs w:val="26"/>
        </w:rPr>
        <w:fldChar w:fldCharType="separate"/>
      </w:r>
      <w:ins w:id="392" w:author="ĐÀNG ANH MIN ROG" w:date="2023-06-11T06:53:00Z">
        <w:r w:rsidRPr="00C002BF">
          <w:rPr>
            <w:rFonts w:cs="Times New Roman"/>
            <w:noProof/>
            <w:webHidden/>
            <w:szCs w:val="26"/>
          </w:rPr>
          <w:t>13</w:t>
        </w:r>
        <w:r w:rsidRPr="00C002BF">
          <w:rPr>
            <w:rFonts w:cs="Times New Roman"/>
            <w:noProof/>
            <w:webHidden/>
            <w:szCs w:val="26"/>
          </w:rPr>
          <w:fldChar w:fldCharType="end"/>
        </w:r>
        <w:r w:rsidRPr="00C002BF">
          <w:rPr>
            <w:rStyle w:val="Hyperlink"/>
            <w:rFonts w:cs="Times New Roman"/>
            <w:noProof/>
            <w:szCs w:val="26"/>
          </w:rPr>
          <w:fldChar w:fldCharType="end"/>
        </w:r>
      </w:ins>
    </w:p>
    <w:p w14:paraId="38607DF5" w14:textId="1F2D8E86" w:rsidR="00C002BF" w:rsidRPr="00C002BF" w:rsidRDefault="00C002BF">
      <w:pPr>
        <w:pStyle w:val="TOC2"/>
        <w:tabs>
          <w:tab w:val="right" w:leader="dot" w:pos="9395"/>
        </w:tabs>
        <w:rPr>
          <w:ins w:id="393" w:author="ĐÀNG ANH MIN ROG" w:date="2023-06-11T06:53:00Z"/>
          <w:rFonts w:ascii="Times New Roman" w:eastAsiaTheme="minorEastAsia" w:hAnsi="Times New Roman" w:cs="Times New Roman"/>
          <w:b w:val="0"/>
          <w:bCs w:val="0"/>
          <w:noProof/>
          <w:kern w:val="2"/>
          <w:sz w:val="26"/>
          <w:szCs w:val="26"/>
          <w14:ligatures w14:val="standardContextual"/>
          <w:rPrChange w:id="394" w:author="ĐÀNG ANH MIN ROG" w:date="2023-06-11T06:54:00Z">
            <w:rPr>
              <w:ins w:id="395" w:author="ĐÀNG ANH MIN ROG" w:date="2023-06-11T06:53:00Z"/>
              <w:rFonts w:eastAsiaTheme="minorEastAsia" w:cstheme="minorBidi"/>
              <w:b w:val="0"/>
              <w:bCs w:val="0"/>
              <w:noProof/>
              <w:kern w:val="2"/>
              <w14:ligatures w14:val="standardContextual"/>
            </w:rPr>
          </w:rPrChange>
        </w:rPr>
      </w:pPr>
      <w:ins w:id="396" w:author="ĐÀNG ANH MIN ROG" w:date="2023-06-11T06:53:00Z">
        <w:r w:rsidRPr="00C002BF">
          <w:rPr>
            <w:rStyle w:val="Hyperlink"/>
            <w:rFonts w:ascii="Times New Roman" w:hAnsi="Times New Roman" w:cs="Times New Roman"/>
            <w:noProof/>
            <w:sz w:val="26"/>
            <w:szCs w:val="26"/>
            <w:rPrChange w:id="397"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398"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399" w:author="ĐÀNG ANH MIN ROG" w:date="2023-06-11T06:54:00Z">
              <w:rPr>
                <w:noProof/>
              </w:rPr>
            </w:rPrChange>
          </w:rPr>
          <w:instrText>HYPERLINK \l "_Toc137358862"</w:instrText>
        </w:r>
        <w:r w:rsidRPr="00C002BF">
          <w:rPr>
            <w:rStyle w:val="Hyperlink"/>
            <w:rFonts w:ascii="Times New Roman" w:hAnsi="Times New Roman" w:cs="Times New Roman"/>
            <w:noProof/>
            <w:sz w:val="26"/>
            <w:szCs w:val="26"/>
            <w:rPrChange w:id="400"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401"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402"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403" w:author="ĐÀNG ANH MIN ROG" w:date="2023-06-11T06:54:00Z">
              <w:rPr>
                <w:rStyle w:val="Hyperlink"/>
                <w:noProof/>
              </w:rPr>
            </w:rPrChange>
          </w:rPr>
          <w:t>3.1. Phân tích thiết kế hệ thống</w:t>
        </w:r>
        <w:r w:rsidRPr="00C002BF">
          <w:rPr>
            <w:rFonts w:ascii="Times New Roman" w:hAnsi="Times New Roman" w:cs="Times New Roman"/>
            <w:noProof/>
            <w:webHidden/>
            <w:sz w:val="26"/>
            <w:szCs w:val="26"/>
            <w:rPrChange w:id="404" w:author="ĐÀNG ANH MIN ROG" w:date="2023-06-11T06:54:00Z">
              <w:rPr>
                <w:noProof/>
                <w:webHidden/>
              </w:rPr>
            </w:rPrChange>
          </w:rPr>
          <w:tab/>
        </w:r>
        <w:r w:rsidRPr="00C002BF">
          <w:rPr>
            <w:rFonts w:ascii="Times New Roman" w:hAnsi="Times New Roman" w:cs="Times New Roman"/>
            <w:noProof/>
            <w:webHidden/>
            <w:sz w:val="26"/>
            <w:szCs w:val="26"/>
            <w:rPrChange w:id="405" w:author="ĐÀNG ANH MIN ROG" w:date="2023-06-11T06:54:00Z">
              <w:rPr>
                <w:noProof/>
                <w:webHidden/>
              </w:rPr>
            </w:rPrChange>
          </w:rPr>
          <w:fldChar w:fldCharType="begin"/>
        </w:r>
        <w:r w:rsidRPr="00C002BF">
          <w:rPr>
            <w:rFonts w:ascii="Times New Roman" w:hAnsi="Times New Roman" w:cs="Times New Roman"/>
            <w:noProof/>
            <w:webHidden/>
            <w:sz w:val="26"/>
            <w:szCs w:val="26"/>
            <w:rPrChange w:id="406" w:author="ĐÀNG ANH MIN ROG" w:date="2023-06-11T06:54:00Z">
              <w:rPr>
                <w:noProof/>
                <w:webHidden/>
              </w:rPr>
            </w:rPrChange>
          </w:rPr>
          <w:instrText xml:space="preserve"> PAGEREF _Toc137358862 \h </w:instrText>
        </w:r>
      </w:ins>
      <w:r w:rsidRPr="00C002BF">
        <w:rPr>
          <w:rFonts w:ascii="Times New Roman" w:hAnsi="Times New Roman" w:cs="Times New Roman"/>
          <w:noProof/>
          <w:webHidden/>
          <w:sz w:val="26"/>
          <w:szCs w:val="26"/>
          <w:rPrChange w:id="407"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408" w:author="ĐÀNG ANH MIN ROG" w:date="2023-06-11T06:54:00Z">
            <w:rPr>
              <w:noProof/>
              <w:webHidden/>
            </w:rPr>
          </w:rPrChange>
        </w:rPr>
        <w:fldChar w:fldCharType="separate"/>
      </w:r>
      <w:ins w:id="409" w:author="ĐÀNG ANH MIN ROG" w:date="2023-06-11T06:53:00Z">
        <w:r w:rsidRPr="00C002BF">
          <w:rPr>
            <w:rFonts w:ascii="Times New Roman" w:hAnsi="Times New Roman" w:cs="Times New Roman"/>
            <w:noProof/>
            <w:webHidden/>
            <w:sz w:val="26"/>
            <w:szCs w:val="26"/>
            <w:rPrChange w:id="410" w:author="ĐÀNG ANH MIN ROG" w:date="2023-06-11T06:54:00Z">
              <w:rPr>
                <w:noProof/>
                <w:webHidden/>
              </w:rPr>
            </w:rPrChange>
          </w:rPr>
          <w:t>13</w:t>
        </w:r>
        <w:r w:rsidRPr="00C002BF">
          <w:rPr>
            <w:rFonts w:ascii="Times New Roman" w:hAnsi="Times New Roman" w:cs="Times New Roman"/>
            <w:noProof/>
            <w:webHidden/>
            <w:sz w:val="26"/>
            <w:szCs w:val="26"/>
            <w:rPrChange w:id="411"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412" w:author="ĐÀNG ANH MIN ROG" w:date="2023-06-11T06:54:00Z">
              <w:rPr>
                <w:rStyle w:val="Hyperlink"/>
                <w:noProof/>
              </w:rPr>
            </w:rPrChange>
          </w:rPr>
          <w:fldChar w:fldCharType="end"/>
        </w:r>
      </w:ins>
    </w:p>
    <w:p w14:paraId="68CD01C8" w14:textId="10E129C4" w:rsidR="00C002BF" w:rsidRPr="00C002BF" w:rsidRDefault="00C002BF">
      <w:pPr>
        <w:pStyle w:val="TOC3"/>
        <w:tabs>
          <w:tab w:val="right" w:leader="dot" w:pos="9395"/>
        </w:tabs>
        <w:rPr>
          <w:ins w:id="413" w:author="ĐÀNG ANH MIN ROG" w:date="2023-06-11T06:53:00Z"/>
          <w:rFonts w:ascii="Times New Roman" w:eastAsiaTheme="minorEastAsia" w:hAnsi="Times New Roman" w:cs="Times New Roman"/>
          <w:noProof/>
          <w:kern w:val="2"/>
          <w:sz w:val="26"/>
          <w:szCs w:val="26"/>
          <w14:ligatures w14:val="standardContextual"/>
          <w:rPrChange w:id="414" w:author="ĐÀNG ANH MIN ROG" w:date="2023-06-11T06:54:00Z">
            <w:rPr>
              <w:ins w:id="415" w:author="ĐÀNG ANH MIN ROG" w:date="2023-06-11T06:53:00Z"/>
              <w:rFonts w:eastAsiaTheme="minorEastAsia" w:cstheme="minorBidi"/>
              <w:noProof/>
              <w:kern w:val="2"/>
              <w:sz w:val="22"/>
              <w:szCs w:val="22"/>
              <w14:ligatures w14:val="standardContextual"/>
            </w:rPr>
          </w:rPrChange>
        </w:rPr>
      </w:pPr>
      <w:ins w:id="416" w:author="ĐÀNG ANH MIN ROG" w:date="2023-06-11T06:53:00Z">
        <w:r w:rsidRPr="00C002BF">
          <w:rPr>
            <w:rStyle w:val="Hyperlink"/>
            <w:rFonts w:ascii="Times New Roman" w:hAnsi="Times New Roman" w:cs="Times New Roman"/>
            <w:noProof/>
            <w:sz w:val="26"/>
            <w:szCs w:val="26"/>
            <w:rPrChange w:id="417"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418"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419" w:author="ĐÀNG ANH MIN ROG" w:date="2023-06-11T06:54:00Z">
              <w:rPr>
                <w:noProof/>
              </w:rPr>
            </w:rPrChange>
          </w:rPr>
          <w:instrText>HYPERLINK \l "_Toc137358863"</w:instrText>
        </w:r>
        <w:r w:rsidRPr="00C002BF">
          <w:rPr>
            <w:rStyle w:val="Hyperlink"/>
            <w:rFonts w:ascii="Times New Roman" w:hAnsi="Times New Roman" w:cs="Times New Roman"/>
            <w:noProof/>
            <w:sz w:val="26"/>
            <w:szCs w:val="26"/>
            <w:rPrChange w:id="420"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421"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422"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423" w:author="ĐÀNG ANH MIN ROG" w:date="2023-06-11T06:54:00Z">
              <w:rPr>
                <w:rStyle w:val="Hyperlink"/>
                <w:noProof/>
              </w:rPr>
            </w:rPrChange>
          </w:rPr>
          <w:t>3.1.1. Mô hình thực thể quan hệ (ERD):</w:t>
        </w:r>
        <w:r w:rsidRPr="00C002BF">
          <w:rPr>
            <w:rFonts w:ascii="Times New Roman" w:hAnsi="Times New Roman" w:cs="Times New Roman"/>
            <w:noProof/>
            <w:webHidden/>
            <w:sz w:val="26"/>
            <w:szCs w:val="26"/>
            <w:rPrChange w:id="424" w:author="ĐÀNG ANH MIN ROG" w:date="2023-06-11T06:54:00Z">
              <w:rPr>
                <w:noProof/>
                <w:webHidden/>
              </w:rPr>
            </w:rPrChange>
          </w:rPr>
          <w:tab/>
        </w:r>
        <w:r w:rsidRPr="00C002BF">
          <w:rPr>
            <w:rFonts w:ascii="Times New Roman" w:hAnsi="Times New Roman" w:cs="Times New Roman"/>
            <w:noProof/>
            <w:webHidden/>
            <w:sz w:val="26"/>
            <w:szCs w:val="26"/>
            <w:rPrChange w:id="425" w:author="ĐÀNG ANH MIN ROG" w:date="2023-06-11T06:54:00Z">
              <w:rPr>
                <w:noProof/>
                <w:webHidden/>
              </w:rPr>
            </w:rPrChange>
          </w:rPr>
          <w:fldChar w:fldCharType="begin"/>
        </w:r>
        <w:r w:rsidRPr="00C002BF">
          <w:rPr>
            <w:rFonts w:ascii="Times New Roman" w:hAnsi="Times New Roman" w:cs="Times New Roman"/>
            <w:noProof/>
            <w:webHidden/>
            <w:sz w:val="26"/>
            <w:szCs w:val="26"/>
            <w:rPrChange w:id="426" w:author="ĐÀNG ANH MIN ROG" w:date="2023-06-11T06:54:00Z">
              <w:rPr>
                <w:noProof/>
                <w:webHidden/>
              </w:rPr>
            </w:rPrChange>
          </w:rPr>
          <w:instrText xml:space="preserve"> PAGEREF _Toc137358863 \h </w:instrText>
        </w:r>
      </w:ins>
      <w:r w:rsidRPr="00C002BF">
        <w:rPr>
          <w:rFonts w:ascii="Times New Roman" w:hAnsi="Times New Roman" w:cs="Times New Roman"/>
          <w:noProof/>
          <w:webHidden/>
          <w:sz w:val="26"/>
          <w:szCs w:val="26"/>
          <w:rPrChange w:id="427"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428" w:author="ĐÀNG ANH MIN ROG" w:date="2023-06-11T06:54:00Z">
            <w:rPr>
              <w:noProof/>
              <w:webHidden/>
            </w:rPr>
          </w:rPrChange>
        </w:rPr>
        <w:fldChar w:fldCharType="separate"/>
      </w:r>
      <w:ins w:id="429" w:author="ĐÀNG ANH MIN ROG" w:date="2023-06-11T06:53:00Z">
        <w:r w:rsidRPr="00C002BF">
          <w:rPr>
            <w:rFonts w:ascii="Times New Roman" w:hAnsi="Times New Roman" w:cs="Times New Roman"/>
            <w:noProof/>
            <w:webHidden/>
            <w:sz w:val="26"/>
            <w:szCs w:val="26"/>
            <w:rPrChange w:id="430" w:author="ĐÀNG ANH MIN ROG" w:date="2023-06-11T06:54:00Z">
              <w:rPr>
                <w:noProof/>
                <w:webHidden/>
              </w:rPr>
            </w:rPrChange>
          </w:rPr>
          <w:t>13</w:t>
        </w:r>
        <w:r w:rsidRPr="00C002BF">
          <w:rPr>
            <w:rFonts w:ascii="Times New Roman" w:hAnsi="Times New Roman" w:cs="Times New Roman"/>
            <w:noProof/>
            <w:webHidden/>
            <w:sz w:val="26"/>
            <w:szCs w:val="26"/>
            <w:rPrChange w:id="431"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432" w:author="ĐÀNG ANH MIN ROG" w:date="2023-06-11T06:54:00Z">
              <w:rPr>
                <w:rStyle w:val="Hyperlink"/>
                <w:noProof/>
              </w:rPr>
            </w:rPrChange>
          </w:rPr>
          <w:fldChar w:fldCharType="end"/>
        </w:r>
      </w:ins>
    </w:p>
    <w:p w14:paraId="1BCA576F" w14:textId="0B20CACA" w:rsidR="00C002BF" w:rsidRPr="00C002BF" w:rsidRDefault="00C002BF">
      <w:pPr>
        <w:pStyle w:val="TOC3"/>
        <w:tabs>
          <w:tab w:val="right" w:leader="dot" w:pos="9395"/>
        </w:tabs>
        <w:rPr>
          <w:ins w:id="433" w:author="ĐÀNG ANH MIN ROG" w:date="2023-06-11T06:53:00Z"/>
          <w:rFonts w:ascii="Times New Roman" w:eastAsiaTheme="minorEastAsia" w:hAnsi="Times New Roman" w:cs="Times New Roman"/>
          <w:noProof/>
          <w:kern w:val="2"/>
          <w:sz w:val="26"/>
          <w:szCs w:val="26"/>
          <w14:ligatures w14:val="standardContextual"/>
          <w:rPrChange w:id="434" w:author="ĐÀNG ANH MIN ROG" w:date="2023-06-11T06:54:00Z">
            <w:rPr>
              <w:ins w:id="435" w:author="ĐÀNG ANH MIN ROG" w:date="2023-06-11T06:53:00Z"/>
              <w:rFonts w:eastAsiaTheme="minorEastAsia" w:cstheme="minorBidi"/>
              <w:noProof/>
              <w:kern w:val="2"/>
              <w:sz w:val="22"/>
              <w:szCs w:val="22"/>
              <w14:ligatures w14:val="standardContextual"/>
            </w:rPr>
          </w:rPrChange>
        </w:rPr>
      </w:pPr>
      <w:ins w:id="436" w:author="ĐÀNG ANH MIN ROG" w:date="2023-06-11T06:53:00Z">
        <w:r w:rsidRPr="00C002BF">
          <w:rPr>
            <w:rStyle w:val="Hyperlink"/>
            <w:rFonts w:ascii="Times New Roman" w:hAnsi="Times New Roman" w:cs="Times New Roman"/>
            <w:noProof/>
            <w:sz w:val="26"/>
            <w:szCs w:val="26"/>
            <w:rPrChange w:id="437"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438"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439" w:author="ĐÀNG ANH MIN ROG" w:date="2023-06-11T06:54:00Z">
              <w:rPr>
                <w:noProof/>
              </w:rPr>
            </w:rPrChange>
          </w:rPr>
          <w:instrText>HYPERLINK \l "_Toc137358864"</w:instrText>
        </w:r>
        <w:r w:rsidRPr="00C002BF">
          <w:rPr>
            <w:rStyle w:val="Hyperlink"/>
            <w:rFonts w:ascii="Times New Roman" w:hAnsi="Times New Roman" w:cs="Times New Roman"/>
            <w:noProof/>
            <w:sz w:val="26"/>
            <w:szCs w:val="26"/>
            <w:rPrChange w:id="440"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441"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442"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443" w:author="ĐÀNG ANH MIN ROG" w:date="2023-06-11T06:54:00Z">
              <w:rPr>
                <w:rStyle w:val="Hyperlink"/>
                <w:noProof/>
              </w:rPr>
            </w:rPrChange>
          </w:rPr>
          <w:t>3.1.2. Sơ đồ Class:</w:t>
        </w:r>
        <w:r w:rsidRPr="00C002BF">
          <w:rPr>
            <w:rFonts w:ascii="Times New Roman" w:hAnsi="Times New Roman" w:cs="Times New Roman"/>
            <w:noProof/>
            <w:webHidden/>
            <w:sz w:val="26"/>
            <w:szCs w:val="26"/>
            <w:rPrChange w:id="444" w:author="ĐÀNG ANH MIN ROG" w:date="2023-06-11T06:54:00Z">
              <w:rPr>
                <w:noProof/>
                <w:webHidden/>
              </w:rPr>
            </w:rPrChange>
          </w:rPr>
          <w:tab/>
        </w:r>
        <w:r w:rsidRPr="00C002BF">
          <w:rPr>
            <w:rFonts w:ascii="Times New Roman" w:hAnsi="Times New Roman" w:cs="Times New Roman"/>
            <w:noProof/>
            <w:webHidden/>
            <w:sz w:val="26"/>
            <w:szCs w:val="26"/>
            <w:rPrChange w:id="445" w:author="ĐÀNG ANH MIN ROG" w:date="2023-06-11T06:54:00Z">
              <w:rPr>
                <w:noProof/>
                <w:webHidden/>
              </w:rPr>
            </w:rPrChange>
          </w:rPr>
          <w:fldChar w:fldCharType="begin"/>
        </w:r>
        <w:r w:rsidRPr="00C002BF">
          <w:rPr>
            <w:rFonts w:ascii="Times New Roman" w:hAnsi="Times New Roman" w:cs="Times New Roman"/>
            <w:noProof/>
            <w:webHidden/>
            <w:sz w:val="26"/>
            <w:szCs w:val="26"/>
            <w:rPrChange w:id="446" w:author="ĐÀNG ANH MIN ROG" w:date="2023-06-11T06:54:00Z">
              <w:rPr>
                <w:noProof/>
                <w:webHidden/>
              </w:rPr>
            </w:rPrChange>
          </w:rPr>
          <w:instrText xml:space="preserve"> PAGEREF _Toc137358864 \h </w:instrText>
        </w:r>
      </w:ins>
      <w:r w:rsidRPr="00C002BF">
        <w:rPr>
          <w:rFonts w:ascii="Times New Roman" w:hAnsi="Times New Roman" w:cs="Times New Roman"/>
          <w:noProof/>
          <w:webHidden/>
          <w:sz w:val="26"/>
          <w:szCs w:val="26"/>
          <w:rPrChange w:id="447"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448" w:author="ĐÀNG ANH MIN ROG" w:date="2023-06-11T06:54:00Z">
            <w:rPr>
              <w:noProof/>
              <w:webHidden/>
            </w:rPr>
          </w:rPrChange>
        </w:rPr>
        <w:fldChar w:fldCharType="separate"/>
      </w:r>
      <w:ins w:id="449" w:author="ĐÀNG ANH MIN ROG" w:date="2023-06-11T06:53:00Z">
        <w:r w:rsidRPr="00C002BF">
          <w:rPr>
            <w:rFonts w:ascii="Times New Roman" w:hAnsi="Times New Roman" w:cs="Times New Roman"/>
            <w:noProof/>
            <w:webHidden/>
            <w:sz w:val="26"/>
            <w:szCs w:val="26"/>
            <w:rPrChange w:id="450" w:author="ĐÀNG ANH MIN ROG" w:date="2023-06-11T06:54:00Z">
              <w:rPr>
                <w:noProof/>
                <w:webHidden/>
              </w:rPr>
            </w:rPrChange>
          </w:rPr>
          <w:t>14</w:t>
        </w:r>
        <w:r w:rsidRPr="00C002BF">
          <w:rPr>
            <w:rFonts w:ascii="Times New Roman" w:hAnsi="Times New Roman" w:cs="Times New Roman"/>
            <w:noProof/>
            <w:webHidden/>
            <w:sz w:val="26"/>
            <w:szCs w:val="26"/>
            <w:rPrChange w:id="451"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452" w:author="ĐÀNG ANH MIN ROG" w:date="2023-06-11T06:54:00Z">
              <w:rPr>
                <w:rStyle w:val="Hyperlink"/>
                <w:noProof/>
              </w:rPr>
            </w:rPrChange>
          </w:rPr>
          <w:fldChar w:fldCharType="end"/>
        </w:r>
      </w:ins>
    </w:p>
    <w:p w14:paraId="3C8907E1" w14:textId="3D348C0E" w:rsidR="00C002BF" w:rsidRPr="00C002BF" w:rsidRDefault="00C002BF">
      <w:pPr>
        <w:pStyle w:val="TOC3"/>
        <w:tabs>
          <w:tab w:val="right" w:leader="dot" w:pos="9395"/>
        </w:tabs>
        <w:rPr>
          <w:ins w:id="453" w:author="ĐÀNG ANH MIN ROG" w:date="2023-06-11T06:53:00Z"/>
          <w:rFonts w:ascii="Times New Roman" w:eastAsiaTheme="minorEastAsia" w:hAnsi="Times New Roman" w:cs="Times New Roman"/>
          <w:noProof/>
          <w:kern w:val="2"/>
          <w:sz w:val="26"/>
          <w:szCs w:val="26"/>
          <w14:ligatures w14:val="standardContextual"/>
          <w:rPrChange w:id="454" w:author="ĐÀNG ANH MIN ROG" w:date="2023-06-11T06:54:00Z">
            <w:rPr>
              <w:ins w:id="455" w:author="ĐÀNG ANH MIN ROG" w:date="2023-06-11T06:53:00Z"/>
              <w:rFonts w:eastAsiaTheme="minorEastAsia" w:cstheme="minorBidi"/>
              <w:noProof/>
              <w:kern w:val="2"/>
              <w:sz w:val="22"/>
              <w:szCs w:val="22"/>
              <w14:ligatures w14:val="standardContextual"/>
            </w:rPr>
          </w:rPrChange>
        </w:rPr>
      </w:pPr>
      <w:ins w:id="456" w:author="ĐÀNG ANH MIN ROG" w:date="2023-06-11T06:53:00Z">
        <w:r w:rsidRPr="00C002BF">
          <w:rPr>
            <w:rStyle w:val="Hyperlink"/>
            <w:rFonts w:ascii="Times New Roman" w:hAnsi="Times New Roman" w:cs="Times New Roman"/>
            <w:noProof/>
            <w:sz w:val="26"/>
            <w:szCs w:val="26"/>
            <w:rPrChange w:id="457" w:author="ĐÀNG ANH MIN ROG" w:date="2023-06-11T06:54:00Z">
              <w:rPr>
                <w:rStyle w:val="Hyperlink"/>
                <w:noProof/>
              </w:rPr>
            </w:rPrChange>
          </w:rPr>
          <w:lastRenderedPageBreak/>
          <w:fldChar w:fldCharType="begin"/>
        </w:r>
        <w:r w:rsidRPr="00C002BF">
          <w:rPr>
            <w:rStyle w:val="Hyperlink"/>
            <w:rFonts w:ascii="Times New Roman" w:hAnsi="Times New Roman" w:cs="Times New Roman"/>
            <w:noProof/>
            <w:sz w:val="26"/>
            <w:szCs w:val="26"/>
            <w:rPrChange w:id="458"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459" w:author="ĐÀNG ANH MIN ROG" w:date="2023-06-11T06:54:00Z">
              <w:rPr>
                <w:noProof/>
              </w:rPr>
            </w:rPrChange>
          </w:rPr>
          <w:instrText>HYPERLINK \l "_Toc137358865"</w:instrText>
        </w:r>
        <w:r w:rsidRPr="00C002BF">
          <w:rPr>
            <w:rStyle w:val="Hyperlink"/>
            <w:rFonts w:ascii="Times New Roman" w:hAnsi="Times New Roman" w:cs="Times New Roman"/>
            <w:noProof/>
            <w:sz w:val="26"/>
            <w:szCs w:val="26"/>
            <w:rPrChange w:id="460"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461"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462"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463" w:author="ĐÀNG ANH MIN ROG" w:date="2023-06-11T06:54:00Z">
              <w:rPr>
                <w:rStyle w:val="Hyperlink"/>
                <w:noProof/>
              </w:rPr>
            </w:rPrChange>
          </w:rPr>
          <w:t>3.1.3. Sơ đồ Usecase:</w:t>
        </w:r>
        <w:r w:rsidRPr="00C002BF">
          <w:rPr>
            <w:rFonts w:ascii="Times New Roman" w:hAnsi="Times New Roman" w:cs="Times New Roman"/>
            <w:noProof/>
            <w:webHidden/>
            <w:sz w:val="26"/>
            <w:szCs w:val="26"/>
            <w:rPrChange w:id="464" w:author="ĐÀNG ANH MIN ROG" w:date="2023-06-11T06:54:00Z">
              <w:rPr>
                <w:noProof/>
                <w:webHidden/>
              </w:rPr>
            </w:rPrChange>
          </w:rPr>
          <w:tab/>
        </w:r>
        <w:r w:rsidRPr="00C002BF">
          <w:rPr>
            <w:rFonts w:ascii="Times New Roman" w:hAnsi="Times New Roman" w:cs="Times New Roman"/>
            <w:noProof/>
            <w:webHidden/>
            <w:sz w:val="26"/>
            <w:szCs w:val="26"/>
            <w:rPrChange w:id="465" w:author="ĐÀNG ANH MIN ROG" w:date="2023-06-11T06:54:00Z">
              <w:rPr>
                <w:noProof/>
                <w:webHidden/>
              </w:rPr>
            </w:rPrChange>
          </w:rPr>
          <w:fldChar w:fldCharType="begin"/>
        </w:r>
        <w:r w:rsidRPr="00C002BF">
          <w:rPr>
            <w:rFonts w:ascii="Times New Roman" w:hAnsi="Times New Roman" w:cs="Times New Roman"/>
            <w:noProof/>
            <w:webHidden/>
            <w:sz w:val="26"/>
            <w:szCs w:val="26"/>
            <w:rPrChange w:id="466" w:author="ĐÀNG ANH MIN ROG" w:date="2023-06-11T06:54:00Z">
              <w:rPr>
                <w:noProof/>
                <w:webHidden/>
              </w:rPr>
            </w:rPrChange>
          </w:rPr>
          <w:instrText xml:space="preserve"> PAGEREF _Toc137358865 \h </w:instrText>
        </w:r>
      </w:ins>
      <w:r w:rsidRPr="00C002BF">
        <w:rPr>
          <w:rFonts w:ascii="Times New Roman" w:hAnsi="Times New Roman" w:cs="Times New Roman"/>
          <w:noProof/>
          <w:webHidden/>
          <w:sz w:val="26"/>
          <w:szCs w:val="26"/>
          <w:rPrChange w:id="467"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468" w:author="ĐÀNG ANH MIN ROG" w:date="2023-06-11T06:54:00Z">
            <w:rPr>
              <w:noProof/>
              <w:webHidden/>
            </w:rPr>
          </w:rPrChange>
        </w:rPr>
        <w:fldChar w:fldCharType="separate"/>
      </w:r>
      <w:ins w:id="469" w:author="ĐÀNG ANH MIN ROG" w:date="2023-06-11T06:53:00Z">
        <w:r w:rsidRPr="00C002BF">
          <w:rPr>
            <w:rFonts w:ascii="Times New Roman" w:hAnsi="Times New Roman" w:cs="Times New Roman"/>
            <w:noProof/>
            <w:webHidden/>
            <w:sz w:val="26"/>
            <w:szCs w:val="26"/>
            <w:rPrChange w:id="470" w:author="ĐÀNG ANH MIN ROG" w:date="2023-06-11T06:54:00Z">
              <w:rPr>
                <w:noProof/>
                <w:webHidden/>
              </w:rPr>
            </w:rPrChange>
          </w:rPr>
          <w:t>15</w:t>
        </w:r>
        <w:r w:rsidRPr="00C002BF">
          <w:rPr>
            <w:rFonts w:ascii="Times New Roman" w:hAnsi="Times New Roman" w:cs="Times New Roman"/>
            <w:noProof/>
            <w:webHidden/>
            <w:sz w:val="26"/>
            <w:szCs w:val="26"/>
            <w:rPrChange w:id="471"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472" w:author="ĐÀNG ANH MIN ROG" w:date="2023-06-11T06:54:00Z">
              <w:rPr>
                <w:rStyle w:val="Hyperlink"/>
                <w:noProof/>
              </w:rPr>
            </w:rPrChange>
          </w:rPr>
          <w:fldChar w:fldCharType="end"/>
        </w:r>
      </w:ins>
    </w:p>
    <w:p w14:paraId="7000124F" w14:textId="056B7F1A" w:rsidR="00C002BF" w:rsidRPr="00C002BF" w:rsidRDefault="00C002BF">
      <w:pPr>
        <w:pStyle w:val="TOC3"/>
        <w:tabs>
          <w:tab w:val="right" w:leader="dot" w:pos="9395"/>
        </w:tabs>
        <w:rPr>
          <w:ins w:id="473" w:author="ĐÀNG ANH MIN ROG" w:date="2023-06-11T06:53:00Z"/>
          <w:rFonts w:ascii="Times New Roman" w:eastAsiaTheme="minorEastAsia" w:hAnsi="Times New Roman" w:cs="Times New Roman"/>
          <w:noProof/>
          <w:kern w:val="2"/>
          <w:sz w:val="26"/>
          <w:szCs w:val="26"/>
          <w14:ligatures w14:val="standardContextual"/>
          <w:rPrChange w:id="474" w:author="ĐÀNG ANH MIN ROG" w:date="2023-06-11T06:54:00Z">
            <w:rPr>
              <w:ins w:id="475" w:author="ĐÀNG ANH MIN ROG" w:date="2023-06-11T06:53:00Z"/>
              <w:rFonts w:eastAsiaTheme="minorEastAsia" w:cstheme="minorBidi"/>
              <w:noProof/>
              <w:kern w:val="2"/>
              <w:sz w:val="22"/>
              <w:szCs w:val="22"/>
              <w14:ligatures w14:val="standardContextual"/>
            </w:rPr>
          </w:rPrChange>
        </w:rPr>
      </w:pPr>
      <w:ins w:id="476" w:author="ĐÀNG ANH MIN ROG" w:date="2023-06-11T06:53:00Z">
        <w:r w:rsidRPr="00C002BF">
          <w:rPr>
            <w:rStyle w:val="Hyperlink"/>
            <w:rFonts w:ascii="Times New Roman" w:hAnsi="Times New Roman" w:cs="Times New Roman"/>
            <w:noProof/>
            <w:sz w:val="26"/>
            <w:szCs w:val="26"/>
            <w:rPrChange w:id="477"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478"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479" w:author="ĐÀNG ANH MIN ROG" w:date="2023-06-11T06:54:00Z">
              <w:rPr>
                <w:noProof/>
              </w:rPr>
            </w:rPrChange>
          </w:rPr>
          <w:instrText>HYPERLINK \l "_Toc137358866"</w:instrText>
        </w:r>
        <w:r w:rsidRPr="00C002BF">
          <w:rPr>
            <w:rStyle w:val="Hyperlink"/>
            <w:rFonts w:ascii="Times New Roman" w:hAnsi="Times New Roman" w:cs="Times New Roman"/>
            <w:noProof/>
            <w:sz w:val="26"/>
            <w:szCs w:val="26"/>
            <w:rPrChange w:id="480"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481"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482"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483" w:author="ĐÀNG ANH MIN ROG" w:date="2023-06-11T06:54:00Z">
              <w:rPr>
                <w:rStyle w:val="Hyperlink"/>
                <w:noProof/>
              </w:rPr>
            </w:rPrChange>
          </w:rPr>
          <w:t>3.1.4. Mô hình cơ sở dữ liệu:</w:t>
        </w:r>
        <w:r w:rsidRPr="00C002BF">
          <w:rPr>
            <w:rFonts w:ascii="Times New Roman" w:hAnsi="Times New Roman" w:cs="Times New Roman"/>
            <w:noProof/>
            <w:webHidden/>
            <w:sz w:val="26"/>
            <w:szCs w:val="26"/>
            <w:rPrChange w:id="484" w:author="ĐÀNG ANH MIN ROG" w:date="2023-06-11T06:54:00Z">
              <w:rPr>
                <w:noProof/>
                <w:webHidden/>
              </w:rPr>
            </w:rPrChange>
          </w:rPr>
          <w:tab/>
        </w:r>
        <w:r w:rsidRPr="00C002BF">
          <w:rPr>
            <w:rFonts w:ascii="Times New Roman" w:hAnsi="Times New Roman" w:cs="Times New Roman"/>
            <w:noProof/>
            <w:webHidden/>
            <w:sz w:val="26"/>
            <w:szCs w:val="26"/>
            <w:rPrChange w:id="485" w:author="ĐÀNG ANH MIN ROG" w:date="2023-06-11T06:54:00Z">
              <w:rPr>
                <w:noProof/>
                <w:webHidden/>
              </w:rPr>
            </w:rPrChange>
          </w:rPr>
          <w:fldChar w:fldCharType="begin"/>
        </w:r>
        <w:r w:rsidRPr="00C002BF">
          <w:rPr>
            <w:rFonts w:ascii="Times New Roman" w:hAnsi="Times New Roman" w:cs="Times New Roman"/>
            <w:noProof/>
            <w:webHidden/>
            <w:sz w:val="26"/>
            <w:szCs w:val="26"/>
            <w:rPrChange w:id="486" w:author="ĐÀNG ANH MIN ROG" w:date="2023-06-11T06:54:00Z">
              <w:rPr>
                <w:noProof/>
                <w:webHidden/>
              </w:rPr>
            </w:rPrChange>
          </w:rPr>
          <w:instrText xml:space="preserve"> PAGEREF _Toc137358866 \h </w:instrText>
        </w:r>
      </w:ins>
      <w:r w:rsidRPr="00C002BF">
        <w:rPr>
          <w:rFonts w:ascii="Times New Roman" w:hAnsi="Times New Roman" w:cs="Times New Roman"/>
          <w:noProof/>
          <w:webHidden/>
          <w:sz w:val="26"/>
          <w:szCs w:val="26"/>
          <w:rPrChange w:id="487"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488" w:author="ĐÀNG ANH MIN ROG" w:date="2023-06-11T06:54:00Z">
            <w:rPr>
              <w:noProof/>
              <w:webHidden/>
            </w:rPr>
          </w:rPrChange>
        </w:rPr>
        <w:fldChar w:fldCharType="separate"/>
      </w:r>
      <w:ins w:id="489" w:author="ĐÀNG ANH MIN ROG" w:date="2023-06-11T06:53:00Z">
        <w:r w:rsidRPr="00C002BF">
          <w:rPr>
            <w:rFonts w:ascii="Times New Roman" w:hAnsi="Times New Roman" w:cs="Times New Roman"/>
            <w:noProof/>
            <w:webHidden/>
            <w:sz w:val="26"/>
            <w:szCs w:val="26"/>
            <w:rPrChange w:id="490" w:author="ĐÀNG ANH MIN ROG" w:date="2023-06-11T06:54:00Z">
              <w:rPr>
                <w:noProof/>
                <w:webHidden/>
              </w:rPr>
            </w:rPrChange>
          </w:rPr>
          <w:t>23</w:t>
        </w:r>
        <w:r w:rsidRPr="00C002BF">
          <w:rPr>
            <w:rFonts w:ascii="Times New Roman" w:hAnsi="Times New Roman" w:cs="Times New Roman"/>
            <w:noProof/>
            <w:webHidden/>
            <w:sz w:val="26"/>
            <w:szCs w:val="26"/>
            <w:rPrChange w:id="491"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492" w:author="ĐÀNG ANH MIN ROG" w:date="2023-06-11T06:54:00Z">
              <w:rPr>
                <w:rStyle w:val="Hyperlink"/>
                <w:noProof/>
              </w:rPr>
            </w:rPrChange>
          </w:rPr>
          <w:fldChar w:fldCharType="end"/>
        </w:r>
      </w:ins>
    </w:p>
    <w:p w14:paraId="4DCB5D28" w14:textId="5B78919E" w:rsidR="00C002BF" w:rsidRPr="00C002BF" w:rsidRDefault="00C002BF">
      <w:pPr>
        <w:pStyle w:val="TOC2"/>
        <w:tabs>
          <w:tab w:val="right" w:leader="dot" w:pos="9395"/>
        </w:tabs>
        <w:rPr>
          <w:ins w:id="493" w:author="ĐÀNG ANH MIN ROG" w:date="2023-06-11T06:53:00Z"/>
          <w:rFonts w:ascii="Times New Roman" w:eastAsiaTheme="minorEastAsia" w:hAnsi="Times New Roman" w:cs="Times New Roman"/>
          <w:b w:val="0"/>
          <w:bCs w:val="0"/>
          <w:noProof/>
          <w:kern w:val="2"/>
          <w:sz w:val="26"/>
          <w:szCs w:val="26"/>
          <w14:ligatures w14:val="standardContextual"/>
          <w:rPrChange w:id="494" w:author="ĐÀNG ANH MIN ROG" w:date="2023-06-11T06:54:00Z">
            <w:rPr>
              <w:ins w:id="495" w:author="ĐÀNG ANH MIN ROG" w:date="2023-06-11T06:53:00Z"/>
              <w:rFonts w:eastAsiaTheme="minorEastAsia" w:cstheme="minorBidi"/>
              <w:b w:val="0"/>
              <w:bCs w:val="0"/>
              <w:noProof/>
              <w:kern w:val="2"/>
              <w14:ligatures w14:val="standardContextual"/>
            </w:rPr>
          </w:rPrChange>
        </w:rPr>
      </w:pPr>
      <w:ins w:id="496" w:author="ĐÀNG ANH MIN ROG" w:date="2023-06-11T06:53:00Z">
        <w:r w:rsidRPr="00C002BF">
          <w:rPr>
            <w:rStyle w:val="Hyperlink"/>
            <w:rFonts w:ascii="Times New Roman" w:hAnsi="Times New Roman" w:cs="Times New Roman"/>
            <w:noProof/>
            <w:sz w:val="26"/>
            <w:szCs w:val="26"/>
            <w:rPrChange w:id="497"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498"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499" w:author="ĐÀNG ANH MIN ROG" w:date="2023-06-11T06:54:00Z">
              <w:rPr>
                <w:noProof/>
              </w:rPr>
            </w:rPrChange>
          </w:rPr>
          <w:instrText>HYPERLINK \l "_Toc137358868"</w:instrText>
        </w:r>
        <w:r w:rsidRPr="00C002BF">
          <w:rPr>
            <w:rStyle w:val="Hyperlink"/>
            <w:rFonts w:ascii="Times New Roman" w:hAnsi="Times New Roman" w:cs="Times New Roman"/>
            <w:noProof/>
            <w:sz w:val="26"/>
            <w:szCs w:val="26"/>
            <w:rPrChange w:id="500"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501"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502"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503" w:author="ĐÀNG ANH MIN ROG" w:date="2023-06-11T06:54:00Z">
              <w:rPr>
                <w:rStyle w:val="Hyperlink"/>
                <w:noProof/>
              </w:rPr>
            </w:rPrChange>
          </w:rPr>
          <w:t>3.2. Giao diện Website</w:t>
        </w:r>
        <w:r w:rsidRPr="00C002BF">
          <w:rPr>
            <w:rFonts w:ascii="Times New Roman" w:hAnsi="Times New Roman" w:cs="Times New Roman"/>
            <w:noProof/>
            <w:webHidden/>
            <w:sz w:val="26"/>
            <w:szCs w:val="26"/>
            <w:rPrChange w:id="504" w:author="ĐÀNG ANH MIN ROG" w:date="2023-06-11T06:54:00Z">
              <w:rPr>
                <w:noProof/>
                <w:webHidden/>
              </w:rPr>
            </w:rPrChange>
          </w:rPr>
          <w:tab/>
        </w:r>
        <w:r w:rsidRPr="00C002BF">
          <w:rPr>
            <w:rFonts w:ascii="Times New Roman" w:hAnsi="Times New Roman" w:cs="Times New Roman"/>
            <w:noProof/>
            <w:webHidden/>
            <w:sz w:val="26"/>
            <w:szCs w:val="26"/>
            <w:rPrChange w:id="505" w:author="ĐÀNG ANH MIN ROG" w:date="2023-06-11T06:54:00Z">
              <w:rPr>
                <w:noProof/>
                <w:webHidden/>
              </w:rPr>
            </w:rPrChange>
          </w:rPr>
          <w:fldChar w:fldCharType="begin"/>
        </w:r>
        <w:r w:rsidRPr="00C002BF">
          <w:rPr>
            <w:rFonts w:ascii="Times New Roman" w:hAnsi="Times New Roman" w:cs="Times New Roman"/>
            <w:noProof/>
            <w:webHidden/>
            <w:sz w:val="26"/>
            <w:szCs w:val="26"/>
            <w:rPrChange w:id="506" w:author="ĐÀNG ANH MIN ROG" w:date="2023-06-11T06:54:00Z">
              <w:rPr>
                <w:noProof/>
                <w:webHidden/>
              </w:rPr>
            </w:rPrChange>
          </w:rPr>
          <w:instrText xml:space="preserve"> PAGEREF _Toc137358868 \h </w:instrText>
        </w:r>
      </w:ins>
      <w:r w:rsidRPr="00C002BF">
        <w:rPr>
          <w:rFonts w:ascii="Times New Roman" w:hAnsi="Times New Roman" w:cs="Times New Roman"/>
          <w:noProof/>
          <w:webHidden/>
          <w:sz w:val="26"/>
          <w:szCs w:val="26"/>
          <w:rPrChange w:id="507"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508" w:author="ĐÀNG ANH MIN ROG" w:date="2023-06-11T06:54:00Z">
            <w:rPr>
              <w:noProof/>
              <w:webHidden/>
            </w:rPr>
          </w:rPrChange>
        </w:rPr>
        <w:fldChar w:fldCharType="separate"/>
      </w:r>
      <w:ins w:id="509" w:author="ĐÀNG ANH MIN ROG" w:date="2023-06-11T06:53:00Z">
        <w:r w:rsidRPr="00C002BF">
          <w:rPr>
            <w:rFonts w:ascii="Times New Roman" w:hAnsi="Times New Roman" w:cs="Times New Roman"/>
            <w:noProof/>
            <w:webHidden/>
            <w:sz w:val="26"/>
            <w:szCs w:val="26"/>
            <w:rPrChange w:id="510" w:author="ĐÀNG ANH MIN ROG" w:date="2023-06-11T06:54:00Z">
              <w:rPr>
                <w:noProof/>
                <w:webHidden/>
              </w:rPr>
            </w:rPrChange>
          </w:rPr>
          <w:t>29</w:t>
        </w:r>
        <w:r w:rsidRPr="00C002BF">
          <w:rPr>
            <w:rFonts w:ascii="Times New Roman" w:hAnsi="Times New Roman" w:cs="Times New Roman"/>
            <w:noProof/>
            <w:webHidden/>
            <w:sz w:val="26"/>
            <w:szCs w:val="26"/>
            <w:rPrChange w:id="511"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512" w:author="ĐÀNG ANH MIN ROG" w:date="2023-06-11T06:54:00Z">
              <w:rPr>
                <w:rStyle w:val="Hyperlink"/>
                <w:noProof/>
              </w:rPr>
            </w:rPrChange>
          </w:rPr>
          <w:fldChar w:fldCharType="end"/>
        </w:r>
      </w:ins>
    </w:p>
    <w:p w14:paraId="0DC19622" w14:textId="16C81AEA" w:rsidR="00C002BF" w:rsidRPr="00C002BF" w:rsidRDefault="00C002BF">
      <w:pPr>
        <w:pStyle w:val="TOC3"/>
        <w:tabs>
          <w:tab w:val="right" w:leader="dot" w:pos="9395"/>
        </w:tabs>
        <w:rPr>
          <w:ins w:id="513" w:author="ĐÀNG ANH MIN ROG" w:date="2023-06-11T06:53:00Z"/>
          <w:rFonts w:ascii="Times New Roman" w:eastAsiaTheme="minorEastAsia" w:hAnsi="Times New Roman" w:cs="Times New Roman"/>
          <w:noProof/>
          <w:kern w:val="2"/>
          <w:sz w:val="26"/>
          <w:szCs w:val="26"/>
          <w14:ligatures w14:val="standardContextual"/>
          <w:rPrChange w:id="514" w:author="ĐÀNG ANH MIN ROG" w:date="2023-06-11T06:54:00Z">
            <w:rPr>
              <w:ins w:id="515" w:author="ĐÀNG ANH MIN ROG" w:date="2023-06-11T06:53:00Z"/>
              <w:rFonts w:eastAsiaTheme="minorEastAsia" w:cstheme="minorBidi"/>
              <w:noProof/>
              <w:kern w:val="2"/>
              <w:sz w:val="22"/>
              <w:szCs w:val="22"/>
              <w14:ligatures w14:val="standardContextual"/>
            </w:rPr>
          </w:rPrChange>
        </w:rPr>
      </w:pPr>
      <w:ins w:id="516" w:author="ĐÀNG ANH MIN ROG" w:date="2023-06-11T06:53:00Z">
        <w:r w:rsidRPr="00C002BF">
          <w:rPr>
            <w:rStyle w:val="Hyperlink"/>
            <w:rFonts w:ascii="Times New Roman" w:hAnsi="Times New Roman" w:cs="Times New Roman"/>
            <w:noProof/>
            <w:sz w:val="26"/>
            <w:szCs w:val="26"/>
            <w:rPrChange w:id="517"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518"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519" w:author="ĐÀNG ANH MIN ROG" w:date="2023-06-11T06:54:00Z">
              <w:rPr>
                <w:noProof/>
              </w:rPr>
            </w:rPrChange>
          </w:rPr>
          <w:instrText>HYPERLINK \l "_Toc137358869"</w:instrText>
        </w:r>
        <w:r w:rsidRPr="00C002BF">
          <w:rPr>
            <w:rStyle w:val="Hyperlink"/>
            <w:rFonts w:ascii="Times New Roman" w:hAnsi="Times New Roman" w:cs="Times New Roman"/>
            <w:noProof/>
            <w:sz w:val="26"/>
            <w:szCs w:val="26"/>
            <w:rPrChange w:id="520"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521"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522"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523" w:author="ĐÀNG ANH MIN ROG" w:date="2023-06-11T06:54:00Z">
              <w:rPr>
                <w:rStyle w:val="Hyperlink"/>
                <w:noProof/>
              </w:rPr>
            </w:rPrChange>
          </w:rPr>
          <w:t>3.2.1. Các giai đoạn hoàn thành website:</w:t>
        </w:r>
        <w:r w:rsidRPr="00C002BF">
          <w:rPr>
            <w:rFonts w:ascii="Times New Roman" w:hAnsi="Times New Roman" w:cs="Times New Roman"/>
            <w:noProof/>
            <w:webHidden/>
            <w:sz w:val="26"/>
            <w:szCs w:val="26"/>
            <w:rPrChange w:id="524" w:author="ĐÀNG ANH MIN ROG" w:date="2023-06-11T06:54:00Z">
              <w:rPr>
                <w:noProof/>
                <w:webHidden/>
              </w:rPr>
            </w:rPrChange>
          </w:rPr>
          <w:tab/>
        </w:r>
        <w:r w:rsidRPr="00C002BF">
          <w:rPr>
            <w:rFonts w:ascii="Times New Roman" w:hAnsi="Times New Roman" w:cs="Times New Roman"/>
            <w:noProof/>
            <w:webHidden/>
            <w:sz w:val="26"/>
            <w:szCs w:val="26"/>
            <w:rPrChange w:id="525" w:author="ĐÀNG ANH MIN ROG" w:date="2023-06-11T06:54:00Z">
              <w:rPr>
                <w:noProof/>
                <w:webHidden/>
              </w:rPr>
            </w:rPrChange>
          </w:rPr>
          <w:fldChar w:fldCharType="begin"/>
        </w:r>
        <w:r w:rsidRPr="00C002BF">
          <w:rPr>
            <w:rFonts w:ascii="Times New Roman" w:hAnsi="Times New Roman" w:cs="Times New Roman"/>
            <w:noProof/>
            <w:webHidden/>
            <w:sz w:val="26"/>
            <w:szCs w:val="26"/>
            <w:rPrChange w:id="526" w:author="ĐÀNG ANH MIN ROG" w:date="2023-06-11T06:54:00Z">
              <w:rPr>
                <w:noProof/>
                <w:webHidden/>
              </w:rPr>
            </w:rPrChange>
          </w:rPr>
          <w:instrText xml:space="preserve"> PAGEREF _Toc137358869 \h </w:instrText>
        </w:r>
      </w:ins>
      <w:r w:rsidRPr="00C002BF">
        <w:rPr>
          <w:rFonts w:ascii="Times New Roman" w:hAnsi="Times New Roman" w:cs="Times New Roman"/>
          <w:noProof/>
          <w:webHidden/>
          <w:sz w:val="26"/>
          <w:szCs w:val="26"/>
          <w:rPrChange w:id="527"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528" w:author="ĐÀNG ANH MIN ROG" w:date="2023-06-11T06:54:00Z">
            <w:rPr>
              <w:noProof/>
              <w:webHidden/>
            </w:rPr>
          </w:rPrChange>
        </w:rPr>
        <w:fldChar w:fldCharType="separate"/>
      </w:r>
      <w:ins w:id="529" w:author="ĐÀNG ANH MIN ROG" w:date="2023-06-11T06:53:00Z">
        <w:r w:rsidRPr="00C002BF">
          <w:rPr>
            <w:rFonts w:ascii="Times New Roman" w:hAnsi="Times New Roman" w:cs="Times New Roman"/>
            <w:noProof/>
            <w:webHidden/>
            <w:sz w:val="26"/>
            <w:szCs w:val="26"/>
            <w:rPrChange w:id="530" w:author="ĐÀNG ANH MIN ROG" w:date="2023-06-11T06:54:00Z">
              <w:rPr>
                <w:noProof/>
                <w:webHidden/>
              </w:rPr>
            </w:rPrChange>
          </w:rPr>
          <w:t>29</w:t>
        </w:r>
        <w:r w:rsidRPr="00C002BF">
          <w:rPr>
            <w:rFonts w:ascii="Times New Roman" w:hAnsi="Times New Roman" w:cs="Times New Roman"/>
            <w:noProof/>
            <w:webHidden/>
            <w:sz w:val="26"/>
            <w:szCs w:val="26"/>
            <w:rPrChange w:id="531"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532" w:author="ĐÀNG ANH MIN ROG" w:date="2023-06-11T06:54:00Z">
              <w:rPr>
                <w:rStyle w:val="Hyperlink"/>
                <w:noProof/>
              </w:rPr>
            </w:rPrChange>
          </w:rPr>
          <w:fldChar w:fldCharType="end"/>
        </w:r>
      </w:ins>
    </w:p>
    <w:p w14:paraId="56A95E95" w14:textId="5BE548E6" w:rsidR="00C002BF" w:rsidRPr="00C002BF" w:rsidRDefault="00C002BF">
      <w:pPr>
        <w:pStyle w:val="TOC3"/>
        <w:tabs>
          <w:tab w:val="right" w:leader="dot" w:pos="9395"/>
        </w:tabs>
        <w:rPr>
          <w:ins w:id="533" w:author="ĐÀNG ANH MIN ROG" w:date="2023-06-11T06:53:00Z"/>
          <w:rFonts w:ascii="Times New Roman" w:eastAsiaTheme="minorEastAsia" w:hAnsi="Times New Roman" w:cs="Times New Roman"/>
          <w:noProof/>
          <w:kern w:val="2"/>
          <w:sz w:val="26"/>
          <w:szCs w:val="26"/>
          <w14:ligatures w14:val="standardContextual"/>
          <w:rPrChange w:id="534" w:author="ĐÀNG ANH MIN ROG" w:date="2023-06-11T06:54:00Z">
            <w:rPr>
              <w:ins w:id="535" w:author="ĐÀNG ANH MIN ROG" w:date="2023-06-11T06:53:00Z"/>
              <w:rFonts w:eastAsiaTheme="minorEastAsia" w:cstheme="minorBidi"/>
              <w:noProof/>
              <w:kern w:val="2"/>
              <w:sz w:val="22"/>
              <w:szCs w:val="22"/>
              <w14:ligatures w14:val="standardContextual"/>
            </w:rPr>
          </w:rPrChange>
        </w:rPr>
      </w:pPr>
      <w:ins w:id="536" w:author="ĐÀNG ANH MIN ROG" w:date="2023-06-11T06:53:00Z">
        <w:r w:rsidRPr="00C002BF">
          <w:rPr>
            <w:rStyle w:val="Hyperlink"/>
            <w:rFonts w:ascii="Times New Roman" w:hAnsi="Times New Roman" w:cs="Times New Roman"/>
            <w:noProof/>
            <w:sz w:val="26"/>
            <w:szCs w:val="26"/>
            <w:rPrChange w:id="537"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538"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539" w:author="ĐÀNG ANH MIN ROG" w:date="2023-06-11T06:54:00Z">
              <w:rPr>
                <w:noProof/>
              </w:rPr>
            </w:rPrChange>
          </w:rPr>
          <w:instrText>HYPERLINK \l "_Toc137358870"</w:instrText>
        </w:r>
        <w:r w:rsidRPr="00C002BF">
          <w:rPr>
            <w:rStyle w:val="Hyperlink"/>
            <w:rFonts w:ascii="Times New Roman" w:hAnsi="Times New Roman" w:cs="Times New Roman"/>
            <w:noProof/>
            <w:sz w:val="26"/>
            <w:szCs w:val="26"/>
            <w:rPrChange w:id="540"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541"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542"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543" w:author="ĐÀNG ANH MIN ROG" w:date="2023-06-11T06:54:00Z">
              <w:rPr>
                <w:rStyle w:val="Hyperlink"/>
                <w:noProof/>
              </w:rPr>
            </w:rPrChange>
          </w:rPr>
          <w:t>3.2.2. Giao diện người dùng:</w:t>
        </w:r>
        <w:r w:rsidRPr="00C002BF">
          <w:rPr>
            <w:rFonts w:ascii="Times New Roman" w:hAnsi="Times New Roman" w:cs="Times New Roman"/>
            <w:noProof/>
            <w:webHidden/>
            <w:sz w:val="26"/>
            <w:szCs w:val="26"/>
            <w:rPrChange w:id="544" w:author="ĐÀNG ANH MIN ROG" w:date="2023-06-11T06:54:00Z">
              <w:rPr>
                <w:noProof/>
                <w:webHidden/>
              </w:rPr>
            </w:rPrChange>
          </w:rPr>
          <w:tab/>
        </w:r>
        <w:r w:rsidRPr="00C002BF">
          <w:rPr>
            <w:rFonts w:ascii="Times New Roman" w:hAnsi="Times New Roman" w:cs="Times New Roman"/>
            <w:noProof/>
            <w:webHidden/>
            <w:sz w:val="26"/>
            <w:szCs w:val="26"/>
            <w:rPrChange w:id="545" w:author="ĐÀNG ANH MIN ROG" w:date="2023-06-11T06:54:00Z">
              <w:rPr>
                <w:noProof/>
                <w:webHidden/>
              </w:rPr>
            </w:rPrChange>
          </w:rPr>
          <w:fldChar w:fldCharType="begin"/>
        </w:r>
        <w:r w:rsidRPr="00C002BF">
          <w:rPr>
            <w:rFonts w:ascii="Times New Roman" w:hAnsi="Times New Roman" w:cs="Times New Roman"/>
            <w:noProof/>
            <w:webHidden/>
            <w:sz w:val="26"/>
            <w:szCs w:val="26"/>
            <w:rPrChange w:id="546" w:author="ĐÀNG ANH MIN ROG" w:date="2023-06-11T06:54:00Z">
              <w:rPr>
                <w:noProof/>
                <w:webHidden/>
              </w:rPr>
            </w:rPrChange>
          </w:rPr>
          <w:instrText xml:space="preserve"> PAGEREF _Toc137358870 \h </w:instrText>
        </w:r>
      </w:ins>
      <w:r w:rsidRPr="00C002BF">
        <w:rPr>
          <w:rFonts w:ascii="Times New Roman" w:hAnsi="Times New Roman" w:cs="Times New Roman"/>
          <w:noProof/>
          <w:webHidden/>
          <w:sz w:val="26"/>
          <w:szCs w:val="26"/>
          <w:rPrChange w:id="547"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548" w:author="ĐÀNG ANH MIN ROG" w:date="2023-06-11T06:54:00Z">
            <w:rPr>
              <w:noProof/>
              <w:webHidden/>
            </w:rPr>
          </w:rPrChange>
        </w:rPr>
        <w:fldChar w:fldCharType="separate"/>
      </w:r>
      <w:ins w:id="549" w:author="ĐÀNG ANH MIN ROG" w:date="2023-06-11T06:53:00Z">
        <w:r w:rsidRPr="00C002BF">
          <w:rPr>
            <w:rFonts w:ascii="Times New Roman" w:hAnsi="Times New Roman" w:cs="Times New Roman"/>
            <w:noProof/>
            <w:webHidden/>
            <w:sz w:val="26"/>
            <w:szCs w:val="26"/>
            <w:rPrChange w:id="550" w:author="ĐÀNG ANH MIN ROG" w:date="2023-06-11T06:54:00Z">
              <w:rPr>
                <w:noProof/>
                <w:webHidden/>
              </w:rPr>
            </w:rPrChange>
          </w:rPr>
          <w:t>30</w:t>
        </w:r>
        <w:r w:rsidRPr="00C002BF">
          <w:rPr>
            <w:rFonts w:ascii="Times New Roman" w:hAnsi="Times New Roman" w:cs="Times New Roman"/>
            <w:noProof/>
            <w:webHidden/>
            <w:sz w:val="26"/>
            <w:szCs w:val="26"/>
            <w:rPrChange w:id="551"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552" w:author="ĐÀNG ANH MIN ROG" w:date="2023-06-11T06:54:00Z">
              <w:rPr>
                <w:rStyle w:val="Hyperlink"/>
                <w:noProof/>
              </w:rPr>
            </w:rPrChange>
          </w:rPr>
          <w:fldChar w:fldCharType="end"/>
        </w:r>
      </w:ins>
    </w:p>
    <w:p w14:paraId="3A9E57DD" w14:textId="29AFCC6A" w:rsidR="00C002BF" w:rsidRPr="00C002BF" w:rsidRDefault="00C002BF">
      <w:pPr>
        <w:pStyle w:val="TOC3"/>
        <w:tabs>
          <w:tab w:val="right" w:leader="dot" w:pos="9395"/>
        </w:tabs>
        <w:rPr>
          <w:ins w:id="553" w:author="ĐÀNG ANH MIN ROG" w:date="2023-06-11T06:53:00Z"/>
          <w:rFonts w:ascii="Times New Roman" w:eastAsiaTheme="minorEastAsia" w:hAnsi="Times New Roman" w:cs="Times New Roman"/>
          <w:noProof/>
          <w:kern w:val="2"/>
          <w:sz w:val="26"/>
          <w:szCs w:val="26"/>
          <w14:ligatures w14:val="standardContextual"/>
          <w:rPrChange w:id="554" w:author="ĐÀNG ANH MIN ROG" w:date="2023-06-11T06:54:00Z">
            <w:rPr>
              <w:ins w:id="555" w:author="ĐÀNG ANH MIN ROG" w:date="2023-06-11T06:53:00Z"/>
              <w:rFonts w:eastAsiaTheme="minorEastAsia" w:cstheme="minorBidi"/>
              <w:noProof/>
              <w:kern w:val="2"/>
              <w:sz w:val="22"/>
              <w:szCs w:val="22"/>
              <w14:ligatures w14:val="standardContextual"/>
            </w:rPr>
          </w:rPrChange>
        </w:rPr>
      </w:pPr>
      <w:ins w:id="556" w:author="ĐÀNG ANH MIN ROG" w:date="2023-06-11T06:53:00Z">
        <w:r w:rsidRPr="00C002BF">
          <w:rPr>
            <w:rStyle w:val="Hyperlink"/>
            <w:rFonts w:ascii="Times New Roman" w:hAnsi="Times New Roman" w:cs="Times New Roman"/>
            <w:noProof/>
            <w:sz w:val="26"/>
            <w:szCs w:val="26"/>
            <w:rPrChange w:id="557"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558"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559" w:author="ĐÀNG ANH MIN ROG" w:date="2023-06-11T06:54:00Z">
              <w:rPr>
                <w:noProof/>
              </w:rPr>
            </w:rPrChange>
          </w:rPr>
          <w:instrText>HYPERLINK \l "_Toc137358871"</w:instrText>
        </w:r>
        <w:r w:rsidRPr="00C002BF">
          <w:rPr>
            <w:rStyle w:val="Hyperlink"/>
            <w:rFonts w:ascii="Times New Roman" w:hAnsi="Times New Roman" w:cs="Times New Roman"/>
            <w:noProof/>
            <w:sz w:val="26"/>
            <w:szCs w:val="26"/>
            <w:rPrChange w:id="560"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561"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562"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563" w:author="ĐÀNG ANH MIN ROG" w:date="2023-06-11T06:54:00Z">
              <w:rPr>
                <w:rStyle w:val="Hyperlink"/>
                <w:noProof/>
              </w:rPr>
            </w:rPrChange>
          </w:rPr>
          <w:t>3.2.3. Giao diện admin:</w:t>
        </w:r>
        <w:r w:rsidRPr="00C002BF">
          <w:rPr>
            <w:rFonts w:ascii="Times New Roman" w:hAnsi="Times New Roman" w:cs="Times New Roman"/>
            <w:noProof/>
            <w:webHidden/>
            <w:sz w:val="26"/>
            <w:szCs w:val="26"/>
            <w:rPrChange w:id="564" w:author="ĐÀNG ANH MIN ROG" w:date="2023-06-11T06:54:00Z">
              <w:rPr>
                <w:noProof/>
                <w:webHidden/>
              </w:rPr>
            </w:rPrChange>
          </w:rPr>
          <w:tab/>
        </w:r>
        <w:r w:rsidRPr="00C002BF">
          <w:rPr>
            <w:rFonts w:ascii="Times New Roman" w:hAnsi="Times New Roman" w:cs="Times New Roman"/>
            <w:noProof/>
            <w:webHidden/>
            <w:sz w:val="26"/>
            <w:szCs w:val="26"/>
            <w:rPrChange w:id="565" w:author="ĐÀNG ANH MIN ROG" w:date="2023-06-11T06:54:00Z">
              <w:rPr>
                <w:noProof/>
                <w:webHidden/>
              </w:rPr>
            </w:rPrChange>
          </w:rPr>
          <w:fldChar w:fldCharType="begin"/>
        </w:r>
        <w:r w:rsidRPr="00C002BF">
          <w:rPr>
            <w:rFonts w:ascii="Times New Roman" w:hAnsi="Times New Roman" w:cs="Times New Roman"/>
            <w:noProof/>
            <w:webHidden/>
            <w:sz w:val="26"/>
            <w:szCs w:val="26"/>
            <w:rPrChange w:id="566" w:author="ĐÀNG ANH MIN ROG" w:date="2023-06-11T06:54:00Z">
              <w:rPr>
                <w:noProof/>
                <w:webHidden/>
              </w:rPr>
            </w:rPrChange>
          </w:rPr>
          <w:instrText xml:space="preserve"> PAGEREF _Toc137358871 \h </w:instrText>
        </w:r>
      </w:ins>
      <w:r w:rsidRPr="00C002BF">
        <w:rPr>
          <w:rFonts w:ascii="Times New Roman" w:hAnsi="Times New Roman" w:cs="Times New Roman"/>
          <w:noProof/>
          <w:webHidden/>
          <w:sz w:val="26"/>
          <w:szCs w:val="26"/>
          <w:rPrChange w:id="567"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568" w:author="ĐÀNG ANH MIN ROG" w:date="2023-06-11T06:54:00Z">
            <w:rPr>
              <w:noProof/>
              <w:webHidden/>
            </w:rPr>
          </w:rPrChange>
        </w:rPr>
        <w:fldChar w:fldCharType="separate"/>
      </w:r>
      <w:ins w:id="569" w:author="ĐÀNG ANH MIN ROG" w:date="2023-06-11T06:53:00Z">
        <w:r w:rsidRPr="00C002BF">
          <w:rPr>
            <w:rFonts w:ascii="Times New Roman" w:hAnsi="Times New Roman" w:cs="Times New Roman"/>
            <w:noProof/>
            <w:webHidden/>
            <w:sz w:val="26"/>
            <w:szCs w:val="26"/>
            <w:rPrChange w:id="570" w:author="ĐÀNG ANH MIN ROG" w:date="2023-06-11T06:54:00Z">
              <w:rPr>
                <w:noProof/>
                <w:webHidden/>
              </w:rPr>
            </w:rPrChange>
          </w:rPr>
          <w:t>43</w:t>
        </w:r>
        <w:r w:rsidRPr="00C002BF">
          <w:rPr>
            <w:rFonts w:ascii="Times New Roman" w:hAnsi="Times New Roman" w:cs="Times New Roman"/>
            <w:noProof/>
            <w:webHidden/>
            <w:sz w:val="26"/>
            <w:szCs w:val="26"/>
            <w:rPrChange w:id="571"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572" w:author="ĐÀNG ANH MIN ROG" w:date="2023-06-11T06:54:00Z">
              <w:rPr>
                <w:rStyle w:val="Hyperlink"/>
                <w:noProof/>
              </w:rPr>
            </w:rPrChange>
          </w:rPr>
          <w:fldChar w:fldCharType="end"/>
        </w:r>
      </w:ins>
    </w:p>
    <w:p w14:paraId="679D9C0A" w14:textId="7FD711DD" w:rsidR="00C002BF" w:rsidRPr="00C002BF" w:rsidRDefault="00C002BF">
      <w:pPr>
        <w:pStyle w:val="TOC1"/>
        <w:rPr>
          <w:ins w:id="573" w:author="ĐÀNG ANH MIN ROG" w:date="2023-06-11T06:53:00Z"/>
          <w:rFonts w:eastAsiaTheme="minorEastAsia" w:cs="Times New Roman"/>
          <w:noProof/>
          <w:kern w:val="2"/>
          <w:szCs w:val="26"/>
          <w14:ligatures w14:val="standardContextual"/>
          <w:rPrChange w:id="574" w:author="ĐÀNG ANH MIN ROG" w:date="2023-06-11T06:54:00Z">
            <w:rPr>
              <w:ins w:id="575" w:author="ĐÀNG ANH MIN ROG" w:date="2023-06-11T06:53:00Z"/>
              <w:rFonts w:asciiTheme="minorHAnsi" w:eastAsiaTheme="minorEastAsia" w:hAnsiTheme="minorHAnsi" w:cstheme="minorBidi"/>
              <w:noProof/>
              <w:kern w:val="2"/>
              <w:sz w:val="22"/>
              <w:szCs w:val="22"/>
              <w14:ligatures w14:val="standardContextual"/>
            </w:rPr>
          </w:rPrChange>
        </w:rPr>
      </w:pPr>
      <w:ins w:id="576" w:author="ĐÀNG ANH MIN ROG" w:date="2023-06-11T06:53:00Z">
        <w:r w:rsidRPr="00C002BF">
          <w:rPr>
            <w:rStyle w:val="Hyperlink"/>
            <w:rFonts w:cs="Times New Roman"/>
            <w:noProof/>
            <w:szCs w:val="26"/>
          </w:rPr>
          <w:fldChar w:fldCharType="begin"/>
        </w:r>
        <w:r w:rsidRPr="00C002BF">
          <w:rPr>
            <w:rStyle w:val="Hyperlink"/>
            <w:rFonts w:cs="Times New Roman"/>
            <w:noProof/>
            <w:szCs w:val="26"/>
          </w:rPr>
          <w:instrText xml:space="preserve"> </w:instrText>
        </w:r>
        <w:r w:rsidRPr="00C002BF">
          <w:rPr>
            <w:rFonts w:cs="Times New Roman"/>
            <w:noProof/>
            <w:szCs w:val="26"/>
          </w:rPr>
          <w:instrText>HYPERLINK \l "_Toc137358872"</w:instrText>
        </w:r>
        <w:r w:rsidRPr="00C002BF">
          <w:rPr>
            <w:rStyle w:val="Hyperlink"/>
            <w:rFonts w:cs="Times New Roman"/>
            <w:noProof/>
            <w:szCs w:val="26"/>
          </w:rPr>
          <w:instrText xml:space="preserve"> </w:instrText>
        </w:r>
        <w:r w:rsidRPr="00C002BF">
          <w:rPr>
            <w:rStyle w:val="Hyperlink"/>
            <w:rFonts w:cs="Times New Roman"/>
            <w:noProof/>
            <w:szCs w:val="26"/>
          </w:rPr>
        </w:r>
        <w:r w:rsidRPr="00C002BF">
          <w:rPr>
            <w:rStyle w:val="Hyperlink"/>
            <w:rFonts w:cs="Times New Roman"/>
            <w:noProof/>
            <w:szCs w:val="26"/>
          </w:rPr>
          <w:fldChar w:fldCharType="separate"/>
        </w:r>
        <w:r w:rsidRPr="00C002BF">
          <w:rPr>
            <w:rStyle w:val="Hyperlink"/>
            <w:rFonts w:cs="Times New Roman"/>
            <w:caps/>
            <w:noProof/>
            <w:szCs w:val="26"/>
          </w:rPr>
          <w:t>CHƯƠNG 4.</w:t>
        </w:r>
        <w:r w:rsidRPr="00C002BF">
          <w:rPr>
            <w:rStyle w:val="Hyperlink"/>
            <w:rFonts w:cs="Times New Roman"/>
            <w:noProof/>
            <w:szCs w:val="26"/>
          </w:rPr>
          <w:t xml:space="preserve"> KẾT LUẬN VÀ KIẾN NGHỊ</w:t>
        </w:r>
        <w:r w:rsidRPr="00C002BF">
          <w:rPr>
            <w:rFonts w:cs="Times New Roman"/>
            <w:noProof/>
            <w:webHidden/>
            <w:szCs w:val="26"/>
          </w:rPr>
          <w:tab/>
        </w:r>
        <w:r w:rsidRPr="00C002BF">
          <w:rPr>
            <w:rFonts w:cs="Times New Roman"/>
            <w:noProof/>
            <w:webHidden/>
            <w:szCs w:val="26"/>
          </w:rPr>
          <w:fldChar w:fldCharType="begin"/>
        </w:r>
        <w:r w:rsidRPr="00C002BF">
          <w:rPr>
            <w:rFonts w:cs="Times New Roman"/>
            <w:noProof/>
            <w:webHidden/>
            <w:szCs w:val="26"/>
          </w:rPr>
          <w:instrText xml:space="preserve"> PAGEREF _Toc137358872 \h </w:instrText>
        </w:r>
      </w:ins>
      <w:r w:rsidRPr="00C002BF">
        <w:rPr>
          <w:rFonts w:cs="Times New Roman"/>
          <w:noProof/>
          <w:webHidden/>
          <w:szCs w:val="26"/>
        </w:rPr>
      </w:r>
      <w:r w:rsidRPr="00C002BF">
        <w:rPr>
          <w:rFonts w:cs="Times New Roman"/>
          <w:noProof/>
          <w:webHidden/>
          <w:szCs w:val="26"/>
        </w:rPr>
        <w:fldChar w:fldCharType="separate"/>
      </w:r>
      <w:ins w:id="577" w:author="ĐÀNG ANH MIN ROG" w:date="2023-06-11T06:53:00Z">
        <w:r w:rsidRPr="00C002BF">
          <w:rPr>
            <w:rFonts w:cs="Times New Roman"/>
            <w:noProof/>
            <w:webHidden/>
            <w:szCs w:val="26"/>
          </w:rPr>
          <w:t>49</w:t>
        </w:r>
        <w:r w:rsidRPr="00C002BF">
          <w:rPr>
            <w:rFonts w:cs="Times New Roman"/>
            <w:noProof/>
            <w:webHidden/>
            <w:szCs w:val="26"/>
          </w:rPr>
          <w:fldChar w:fldCharType="end"/>
        </w:r>
        <w:r w:rsidRPr="00C002BF">
          <w:rPr>
            <w:rStyle w:val="Hyperlink"/>
            <w:rFonts w:cs="Times New Roman"/>
            <w:noProof/>
            <w:szCs w:val="26"/>
          </w:rPr>
          <w:fldChar w:fldCharType="end"/>
        </w:r>
      </w:ins>
    </w:p>
    <w:p w14:paraId="247814E9" w14:textId="44585A6D" w:rsidR="00C002BF" w:rsidRPr="00C002BF" w:rsidRDefault="00C002BF">
      <w:pPr>
        <w:pStyle w:val="TOC2"/>
        <w:tabs>
          <w:tab w:val="right" w:leader="dot" w:pos="9395"/>
        </w:tabs>
        <w:rPr>
          <w:ins w:id="578" w:author="ĐÀNG ANH MIN ROG" w:date="2023-06-11T06:53:00Z"/>
          <w:rFonts w:ascii="Times New Roman" w:eastAsiaTheme="minorEastAsia" w:hAnsi="Times New Roman" w:cs="Times New Roman"/>
          <w:b w:val="0"/>
          <w:bCs w:val="0"/>
          <w:noProof/>
          <w:kern w:val="2"/>
          <w:sz w:val="26"/>
          <w:szCs w:val="26"/>
          <w14:ligatures w14:val="standardContextual"/>
          <w:rPrChange w:id="579" w:author="ĐÀNG ANH MIN ROG" w:date="2023-06-11T06:54:00Z">
            <w:rPr>
              <w:ins w:id="580" w:author="ĐÀNG ANH MIN ROG" w:date="2023-06-11T06:53:00Z"/>
              <w:rFonts w:eastAsiaTheme="minorEastAsia" w:cstheme="minorBidi"/>
              <w:b w:val="0"/>
              <w:bCs w:val="0"/>
              <w:noProof/>
              <w:kern w:val="2"/>
              <w14:ligatures w14:val="standardContextual"/>
            </w:rPr>
          </w:rPrChange>
        </w:rPr>
      </w:pPr>
      <w:ins w:id="581" w:author="ĐÀNG ANH MIN ROG" w:date="2023-06-11T06:53:00Z">
        <w:r w:rsidRPr="00C002BF">
          <w:rPr>
            <w:rStyle w:val="Hyperlink"/>
            <w:rFonts w:ascii="Times New Roman" w:hAnsi="Times New Roman" w:cs="Times New Roman"/>
            <w:noProof/>
            <w:sz w:val="26"/>
            <w:szCs w:val="26"/>
            <w:rPrChange w:id="582"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583"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584" w:author="ĐÀNG ANH MIN ROG" w:date="2023-06-11T06:54:00Z">
              <w:rPr>
                <w:noProof/>
              </w:rPr>
            </w:rPrChange>
          </w:rPr>
          <w:instrText>HYPERLINK \l "_Toc137358873"</w:instrText>
        </w:r>
        <w:r w:rsidRPr="00C002BF">
          <w:rPr>
            <w:rStyle w:val="Hyperlink"/>
            <w:rFonts w:ascii="Times New Roman" w:hAnsi="Times New Roman" w:cs="Times New Roman"/>
            <w:noProof/>
            <w:sz w:val="26"/>
            <w:szCs w:val="26"/>
            <w:rPrChange w:id="585"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586"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587"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588" w:author="ĐÀNG ANH MIN ROG" w:date="2023-06-11T06:54:00Z">
              <w:rPr>
                <w:rStyle w:val="Hyperlink"/>
                <w:noProof/>
              </w:rPr>
            </w:rPrChange>
          </w:rPr>
          <w:t>4.1. Kết luận</w:t>
        </w:r>
        <w:r w:rsidRPr="00C002BF">
          <w:rPr>
            <w:rFonts w:ascii="Times New Roman" w:hAnsi="Times New Roman" w:cs="Times New Roman"/>
            <w:noProof/>
            <w:webHidden/>
            <w:sz w:val="26"/>
            <w:szCs w:val="26"/>
            <w:rPrChange w:id="589" w:author="ĐÀNG ANH MIN ROG" w:date="2023-06-11T06:54:00Z">
              <w:rPr>
                <w:noProof/>
                <w:webHidden/>
              </w:rPr>
            </w:rPrChange>
          </w:rPr>
          <w:tab/>
        </w:r>
        <w:r w:rsidRPr="00C002BF">
          <w:rPr>
            <w:rFonts w:ascii="Times New Roman" w:hAnsi="Times New Roman" w:cs="Times New Roman"/>
            <w:noProof/>
            <w:webHidden/>
            <w:sz w:val="26"/>
            <w:szCs w:val="26"/>
            <w:rPrChange w:id="590" w:author="ĐÀNG ANH MIN ROG" w:date="2023-06-11T06:54:00Z">
              <w:rPr>
                <w:noProof/>
                <w:webHidden/>
              </w:rPr>
            </w:rPrChange>
          </w:rPr>
          <w:fldChar w:fldCharType="begin"/>
        </w:r>
        <w:r w:rsidRPr="00C002BF">
          <w:rPr>
            <w:rFonts w:ascii="Times New Roman" w:hAnsi="Times New Roman" w:cs="Times New Roman"/>
            <w:noProof/>
            <w:webHidden/>
            <w:sz w:val="26"/>
            <w:szCs w:val="26"/>
            <w:rPrChange w:id="591" w:author="ĐÀNG ANH MIN ROG" w:date="2023-06-11T06:54:00Z">
              <w:rPr>
                <w:noProof/>
                <w:webHidden/>
              </w:rPr>
            </w:rPrChange>
          </w:rPr>
          <w:instrText xml:space="preserve"> PAGEREF _Toc137358873 \h </w:instrText>
        </w:r>
      </w:ins>
      <w:r w:rsidRPr="00C002BF">
        <w:rPr>
          <w:rFonts w:ascii="Times New Roman" w:hAnsi="Times New Roman" w:cs="Times New Roman"/>
          <w:noProof/>
          <w:webHidden/>
          <w:sz w:val="26"/>
          <w:szCs w:val="26"/>
          <w:rPrChange w:id="592"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593" w:author="ĐÀNG ANH MIN ROG" w:date="2023-06-11T06:54:00Z">
            <w:rPr>
              <w:noProof/>
              <w:webHidden/>
            </w:rPr>
          </w:rPrChange>
        </w:rPr>
        <w:fldChar w:fldCharType="separate"/>
      </w:r>
      <w:ins w:id="594" w:author="ĐÀNG ANH MIN ROG" w:date="2023-06-11T06:53:00Z">
        <w:r w:rsidRPr="00C002BF">
          <w:rPr>
            <w:rFonts w:ascii="Times New Roman" w:hAnsi="Times New Roman" w:cs="Times New Roman"/>
            <w:noProof/>
            <w:webHidden/>
            <w:sz w:val="26"/>
            <w:szCs w:val="26"/>
            <w:rPrChange w:id="595" w:author="ĐÀNG ANH MIN ROG" w:date="2023-06-11T06:54:00Z">
              <w:rPr>
                <w:noProof/>
                <w:webHidden/>
              </w:rPr>
            </w:rPrChange>
          </w:rPr>
          <w:t>49</w:t>
        </w:r>
        <w:r w:rsidRPr="00C002BF">
          <w:rPr>
            <w:rFonts w:ascii="Times New Roman" w:hAnsi="Times New Roman" w:cs="Times New Roman"/>
            <w:noProof/>
            <w:webHidden/>
            <w:sz w:val="26"/>
            <w:szCs w:val="26"/>
            <w:rPrChange w:id="596"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597" w:author="ĐÀNG ANH MIN ROG" w:date="2023-06-11T06:54:00Z">
              <w:rPr>
                <w:rStyle w:val="Hyperlink"/>
                <w:noProof/>
              </w:rPr>
            </w:rPrChange>
          </w:rPr>
          <w:fldChar w:fldCharType="end"/>
        </w:r>
      </w:ins>
    </w:p>
    <w:p w14:paraId="2DC6E9FD" w14:textId="3780A3BE" w:rsidR="00C002BF" w:rsidRPr="00C002BF" w:rsidRDefault="00C002BF">
      <w:pPr>
        <w:pStyle w:val="TOC2"/>
        <w:tabs>
          <w:tab w:val="right" w:leader="dot" w:pos="9395"/>
        </w:tabs>
        <w:rPr>
          <w:ins w:id="598" w:author="ĐÀNG ANH MIN ROG" w:date="2023-06-11T06:53:00Z"/>
          <w:rFonts w:ascii="Times New Roman" w:eastAsiaTheme="minorEastAsia" w:hAnsi="Times New Roman" w:cs="Times New Roman"/>
          <w:b w:val="0"/>
          <w:bCs w:val="0"/>
          <w:noProof/>
          <w:kern w:val="2"/>
          <w:sz w:val="26"/>
          <w:szCs w:val="26"/>
          <w14:ligatures w14:val="standardContextual"/>
          <w:rPrChange w:id="599" w:author="ĐÀNG ANH MIN ROG" w:date="2023-06-11T06:54:00Z">
            <w:rPr>
              <w:ins w:id="600" w:author="ĐÀNG ANH MIN ROG" w:date="2023-06-11T06:53:00Z"/>
              <w:rFonts w:eastAsiaTheme="minorEastAsia" w:cstheme="minorBidi"/>
              <w:b w:val="0"/>
              <w:bCs w:val="0"/>
              <w:noProof/>
              <w:kern w:val="2"/>
              <w14:ligatures w14:val="standardContextual"/>
            </w:rPr>
          </w:rPrChange>
        </w:rPr>
      </w:pPr>
      <w:ins w:id="601" w:author="ĐÀNG ANH MIN ROG" w:date="2023-06-11T06:53:00Z">
        <w:r w:rsidRPr="00C002BF">
          <w:rPr>
            <w:rStyle w:val="Hyperlink"/>
            <w:rFonts w:ascii="Times New Roman" w:hAnsi="Times New Roman" w:cs="Times New Roman"/>
            <w:noProof/>
            <w:sz w:val="26"/>
            <w:szCs w:val="26"/>
            <w:rPrChange w:id="602" w:author="ĐÀNG ANH MIN ROG" w:date="2023-06-11T06:54:00Z">
              <w:rPr>
                <w:rStyle w:val="Hyperlink"/>
                <w:noProof/>
              </w:rPr>
            </w:rPrChange>
          </w:rPr>
          <w:fldChar w:fldCharType="begin"/>
        </w:r>
        <w:r w:rsidRPr="00C002BF">
          <w:rPr>
            <w:rStyle w:val="Hyperlink"/>
            <w:rFonts w:ascii="Times New Roman" w:hAnsi="Times New Roman" w:cs="Times New Roman"/>
            <w:noProof/>
            <w:sz w:val="26"/>
            <w:szCs w:val="26"/>
            <w:rPrChange w:id="603" w:author="ĐÀNG ANH MIN ROG" w:date="2023-06-11T06:54:00Z">
              <w:rPr>
                <w:rStyle w:val="Hyperlink"/>
                <w:noProof/>
              </w:rPr>
            </w:rPrChange>
          </w:rPr>
          <w:instrText xml:space="preserve"> </w:instrText>
        </w:r>
        <w:r w:rsidRPr="00C002BF">
          <w:rPr>
            <w:rFonts w:ascii="Times New Roman" w:hAnsi="Times New Roman" w:cs="Times New Roman"/>
            <w:noProof/>
            <w:sz w:val="26"/>
            <w:szCs w:val="26"/>
            <w:rPrChange w:id="604" w:author="ĐÀNG ANH MIN ROG" w:date="2023-06-11T06:54:00Z">
              <w:rPr>
                <w:noProof/>
              </w:rPr>
            </w:rPrChange>
          </w:rPr>
          <w:instrText>HYPERLINK \l "_Toc137358874"</w:instrText>
        </w:r>
        <w:r w:rsidRPr="00C002BF">
          <w:rPr>
            <w:rStyle w:val="Hyperlink"/>
            <w:rFonts w:ascii="Times New Roman" w:hAnsi="Times New Roman" w:cs="Times New Roman"/>
            <w:noProof/>
            <w:sz w:val="26"/>
            <w:szCs w:val="26"/>
            <w:rPrChange w:id="605" w:author="ĐÀNG ANH MIN ROG" w:date="2023-06-11T06:54:00Z">
              <w:rPr>
                <w:rStyle w:val="Hyperlink"/>
                <w:noProof/>
              </w:rPr>
            </w:rPrChange>
          </w:rPr>
          <w:instrText xml:space="preserve"> </w:instrText>
        </w:r>
        <w:r w:rsidRPr="00C002BF">
          <w:rPr>
            <w:rStyle w:val="Hyperlink"/>
            <w:rFonts w:ascii="Times New Roman" w:hAnsi="Times New Roman" w:cs="Times New Roman"/>
            <w:noProof/>
            <w:sz w:val="26"/>
            <w:szCs w:val="26"/>
            <w:rPrChange w:id="606" w:author="ĐÀNG ANH MIN ROG" w:date="2023-06-11T06:54:00Z">
              <w:rPr>
                <w:rStyle w:val="Hyperlink"/>
                <w:rFonts w:ascii="Times New Roman" w:hAnsi="Times New Roman" w:cs="Times New Roman"/>
                <w:noProof/>
                <w:sz w:val="26"/>
                <w:szCs w:val="26"/>
              </w:rPr>
            </w:rPrChange>
          </w:rPr>
        </w:r>
        <w:r w:rsidRPr="00C002BF">
          <w:rPr>
            <w:rStyle w:val="Hyperlink"/>
            <w:rFonts w:ascii="Times New Roman" w:hAnsi="Times New Roman" w:cs="Times New Roman"/>
            <w:noProof/>
            <w:sz w:val="26"/>
            <w:szCs w:val="26"/>
            <w:rPrChange w:id="607" w:author="ĐÀNG ANH MIN ROG" w:date="2023-06-11T06:54:00Z">
              <w:rPr>
                <w:rStyle w:val="Hyperlink"/>
                <w:noProof/>
              </w:rPr>
            </w:rPrChange>
          </w:rPr>
          <w:fldChar w:fldCharType="separate"/>
        </w:r>
        <w:r w:rsidRPr="00C002BF">
          <w:rPr>
            <w:rStyle w:val="Hyperlink"/>
            <w:rFonts w:ascii="Times New Roman" w:hAnsi="Times New Roman" w:cs="Times New Roman"/>
            <w:noProof/>
            <w:sz w:val="26"/>
            <w:szCs w:val="26"/>
            <w:rPrChange w:id="608" w:author="ĐÀNG ANH MIN ROG" w:date="2023-06-11T06:54:00Z">
              <w:rPr>
                <w:rStyle w:val="Hyperlink"/>
                <w:noProof/>
              </w:rPr>
            </w:rPrChange>
          </w:rPr>
          <w:t>4.2. Hướng phát triển:</w:t>
        </w:r>
        <w:r w:rsidRPr="00C002BF">
          <w:rPr>
            <w:rFonts w:ascii="Times New Roman" w:hAnsi="Times New Roman" w:cs="Times New Roman"/>
            <w:noProof/>
            <w:webHidden/>
            <w:sz w:val="26"/>
            <w:szCs w:val="26"/>
            <w:rPrChange w:id="609" w:author="ĐÀNG ANH MIN ROG" w:date="2023-06-11T06:54:00Z">
              <w:rPr>
                <w:noProof/>
                <w:webHidden/>
              </w:rPr>
            </w:rPrChange>
          </w:rPr>
          <w:tab/>
        </w:r>
        <w:r w:rsidRPr="00C002BF">
          <w:rPr>
            <w:rFonts w:ascii="Times New Roman" w:hAnsi="Times New Roman" w:cs="Times New Roman"/>
            <w:noProof/>
            <w:webHidden/>
            <w:sz w:val="26"/>
            <w:szCs w:val="26"/>
            <w:rPrChange w:id="610" w:author="ĐÀNG ANH MIN ROG" w:date="2023-06-11T06:54:00Z">
              <w:rPr>
                <w:noProof/>
                <w:webHidden/>
              </w:rPr>
            </w:rPrChange>
          </w:rPr>
          <w:fldChar w:fldCharType="begin"/>
        </w:r>
        <w:r w:rsidRPr="00C002BF">
          <w:rPr>
            <w:rFonts w:ascii="Times New Roman" w:hAnsi="Times New Roman" w:cs="Times New Roman"/>
            <w:noProof/>
            <w:webHidden/>
            <w:sz w:val="26"/>
            <w:szCs w:val="26"/>
            <w:rPrChange w:id="611" w:author="ĐÀNG ANH MIN ROG" w:date="2023-06-11T06:54:00Z">
              <w:rPr>
                <w:noProof/>
                <w:webHidden/>
              </w:rPr>
            </w:rPrChange>
          </w:rPr>
          <w:instrText xml:space="preserve"> PAGEREF _Toc137358874 \h </w:instrText>
        </w:r>
      </w:ins>
      <w:r w:rsidRPr="00C002BF">
        <w:rPr>
          <w:rFonts w:ascii="Times New Roman" w:hAnsi="Times New Roman" w:cs="Times New Roman"/>
          <w:noProof/>
          <w:webHidden/>
          <w:sz w:val="26"/>
          <w:szCs w:val="26"/>
          <w:rPrChange w:id="612" w:author="ĐÀNG ANH MIN ROG" w:date="2023-06-11T06:54:00Z">
            <w:rPr>
              <w:rFonts w:ascii="Times New Roman" w:hAnsi="Times New Roman" w:cs="Times New Roman"/>
              <w:noProof/>
              <w:webHidden/>
              <w:sz w:val="26"/>
              <w:szCs w:val="26"/>
            </w:rPr>
          </w:rPrChange>
        </w:rPr>
      </w:r>
      <w:r w:rsidRPr="00C002BF">
        <w:rPr>
          <w:rFonts w:ascii="Times New Roman" w:hAnsi="Times New Roman" w:cs="Times New Roman"/>
          <w:noProof/>
          <w:webHidden/>
          <w:sz w:val="26"/>
          <w:szCs w:val="26"/>
          <w:rPrChange w:id="613" w:author="ĐÀNG ANH MIN ROG" w:date="2023-06-11T06:54:00Z">
            <w:rPr>
              <w:noProof/>
              <w:webHidden/>
            </w:rPr>
          </w:rPrChange>
        </w:rPr>
        <w:fldChar w:fldCharType="separate"/>
      </w:r>
      <w:ins w:id="614" w:author="ĐÀNG ANH MIN ROG" w:date="2023-06-11T06:53:00Z">
        <w:r w:rsidRPr="00C002BF">
          <w:rPr>
            <w:rFonts w:ascii="Times New Roman" w:hAnsi="Times New Roman" w:cs="Times New Roman"/>
            <w:noProof/>
            <w:webHidden/>
            <w:sz w:val="26"/>
            <w:szCs w:val="26"/>
            <w:rPrChange w:id="615" w:author="ĐÀNG ANH MIN ROG" w:date="2023-06-11T06:54:00Z">
              <w:rPr>
                <w:noProof/>
                <w:webHidden/>
              </w:rPr>
            </w:rPrChange>
          </w:rPr>
          <w:t>50</w:t>
        </w:r>
        <w:r w:rsidRPr="00C002BF">
          <w:rPr>
            <w:rFonts w:ascii="Times New Roman" w:hAnsi="Times New Roman" w:cs="Times New Roman"/>
            <w:noProof/>
            <w:webHidden/>
            <w:sz w:val="26"/>
            <w:szCs w:val="26"/>
            <w:rPrChange w:id="616" w:author="ĐÀNG ANH MIN ROG" w:date="2023-06-11T06:54:00Z">
              <w:rPr>
                <w:noProof/>
                <w:webHidden/>
              </w:rPr>
            </w:rPrChange>
          </w:rPr>
          <w:fldChar w:fldCharType="end"/>
        </w:r>
        <w:r w:rsidRPr="00C002BF">
          <w:rPr>
            <w:rStyle w:val="Hyperlink"/>
            <w:rFonts w:ascii="Times New Roman" w:hAnsi="Times New Roman" w:cs="Times New Roman"/>
            <w:noProof/>
            <w:sz w:val="26"/>
            <w:szCs w:val="26"/>
            <w:rPrChange w:id="617" w:author="ĐÀNG ANH MIN ROG" w:date="2023-06-11T06:54:00Z">
              <w:rPr>
                <w:rStyle w:val="Hyperlink"/>
                <w:noProof/>
              </w:rPr>
            </w:rPrChange>
          </w:rPr>
          <w:fldChar w:fldCharType="end"/>
        </w:r>
      </w:ins>
    </w:p>
    <w:p w14:paraId="36C2D904" w14:textId="430B635B" w:rsidR="00C002BF" w:rsidRPr="00C002BF" w:rsidDel="00C002BF" w:rsidRDefault="00C002BF" w:rsidP="00C002BF">
      <w:pPr>
        <w:rPr>
          <w:del w:id="618" w:author="ĐÀNG ANH MIN ROG" w:date="2023-06-11T06:53:00Z"/>
          <w:noProof/>
          <w:sz w:val="26"/>
          <w:szCs w:val="26"/>
          <w:rPrChange w:id="619" w:author="ĐÀNG ANH MIN ROG" w:date="2023-06-11T06:54:00Z">
            <w:rPr>
              <w:del w:id="620" w:author="ĐÀNG ANH MIN ROG" w:date="2023-06-11T06:53:00Z"/>
              <w:noProof/>
            </w:rPr>
          </w:rPrChange>
        </w:rPr>
      </w:pPr>
    </w:p>
    <w:p w14:paraId="6A63062B" w14:textId="37118908" w:rsidR="006F280F" w:rsidRPr="006F280F" w:rsidDel="00C002BF" w:rsidRDefault="00C002BF" w:rsidP="007856D4">
      <w:pPr>
        <w:rPr>
          <w:del w:id="621" w:author="ĐÀNG ANH MIN ROG" w:date="2023-06-11T06:53:00Z"/>
          <w:b/>
          <w:color w:val="000000"/>
          <w:sz w:val="32"/>
          <w:szCs w:val="32"/>
        </w:rPr>
      </w:pPr>
      <w:ins w:id="622" w:author="ĐÀNG ANH MIN ROG" w:date="2023-06-11T06:53:00Z">
        <w:r>
          <w:rPr>
            <w:sz w:val="26"/>
            <w:szCs w:val="26"/>
          </w:rPr>
          <w:fldChar w:fldCharType="end"/>
        </w:r>
      </w:ins>
      <w:del w:id="623" w:author="ĐÀNG ANH MIN ROG" w:date="2023-06-11T06:53:00Z">
        <w:r w:rsidR="006F280F" w:rsidDel="00C002BF">
          <w:rPr>
            <w:sz w:val="26"/>
            <w:szCs w:val="26"/>
          </w:rPr>
          <w:fldChar w:fldCharType="begin"/>
        </w:r>
        <w:r w:rsidR="006F280F" w:rsidDel="00C002BF">
          <w:rPr>
            <w:sz w:val="26"/>
            <w:szCs w:val="26"/>
          </w:rPr>
          <w:delInstrText xml:space="preserve"> TOC \o "1-3" \h \z \u </w:delInstrText>
        </w:r>
        <w:r w:rsidR="006F280F" w:rsidDel="00C002BF">
          <w:rPr>
            <w:sz w:val="26"/>
            <w:szCs w:val="26"/>
          </w:rPr>
          <w:fldChar w:fldCharType="separate"/>
        </w:r>
      </w:del>
    </w:p>
    <w:p w14:paraId="73F0890B" w14:textId="5FCEB7F8" w:rsidR="006F280F" w:rsidRPr="006F280F" w:rsidDel="00C002BF" w:rsidRDefault="00000000">
      <w:pPr>
        <w:rPr>
          <w:del w:id="624" w:author="ĐÀNG ANH MIN ROG" w:date="2023-06-11T06:52:00Z"/>
          <w:rFonts w:eastAsiaTheme="minorEastAsia"/>
          <w:i/>
          <w:noProof/>
          <w:kern w:val="2"/>
          <w:szCs w:val="26"/>
          <w14:ligatures w14:val="standardContextual"/>
        </w:rPr>
        <w:pPrChange w:id="625" w:author="ĐÀNG ANH MIN ROG" w:date="2023-06-11T06:53:00Z">
          <w:pPr>
            <w:pStyle w:val="TOC1"/>
          </w:pPr>
        </w:pPrChange>
      </w:pPr>
      <w:del w:id="626" w:author="ĐÀNG ANH MIN ROG" w:date="2023-06-11T06:52:00Z">
        <w:r w:rsidDel="00C002BF">
          <w:fldChar w:fldCharType="begin"/>
        </w:r>
        <w:r w:rsidDel="00C002BF">
          <w:delInstrText>HYPERLINK \l "_Toc136708485"</w:delInstrText>
        </w:r>
        <w:r w:rsidDel="00C002BF">
          <w:fldChar w:fldCharType="separate"/>
        </w:r>
        <w:r w:rsidR="006F280F" w:rsidRPr="006F280F" w:rsidDel="00C002BF">
          <w:rPr>
            <w:rStyle w:val="Hyperlink"/>
            <w:caps/>
            <w:noProof/>
            <w:sz w:val="26"/>
            <w:szCs w:val="26"/>
          </w:rPr>
          <w:delText>CHƯƠNG 1.</w:delText>
        </w:r>
        <w:r w:rsidR="006F280F" w:rsidRPr="006F280F" w:rsidDel="00C002BF">
          <w:rPr>
            <w:rStyle w:val="Hyperlink"/>
            <w:noProof/>
            <w:sz w:val="26"/>
            <w:szCs w:val="26"/>
          </w:rPr>
          <w:delText xml:space="preserve"> TỔNG QUAN</w:delText>
        </w:r>
        <w:r w:rsidR="006F280F" w:rsidRPr="006F280F" w:rsidDel="00C002BF">
          <w:rPr>
            <w:noProof/>
            <w:webHidden/>
            <w:sz w:val="26"/>
            <w:szCs w:val="26"/>
          </w:rPr>
          <w:tab/>
        </w:r>
        <w:r w:rsidR="006F280F" w:rsidRPr="006F280F" w:rsidDel="00C002BF">
          <w:rPr>
            <w:b/>
            <w:bCs/>
            <w:i/>
            <w:iCs/>
            <w:noProof/>
            <w:webHidden/>
            <w:sz w:val="26"/>
            <w:szCs w:val="26"/>
          </w:rPr>
          <w:fldChar w:fldCharType="begin"/>
        </w:r>
        <w:r w:rsidR="006F280F" w:rsidRPr="006F280F" w:rsidDel="00C002BF">
          <w:rPr>
            <w:noProof/>
            <w:webHidden/>
            <w:sz w:val="26"/>
            <w:szCs w:val="26"/>
          </w:rPr>
          <w:delInstrText xml:space="preserve"> PAGEREF _Toc136708485 \h </w:delInstrText>
        </w:r>
        <w:r w:rsidR="006F280F" w:rsidRPr="006F280F" w:rsidDel="00C002BF">
          <w:rPr>
            <w:b/>
            <w:bCs/>
            <w:i/>
            <w:iCs/>
            <w:noProof/>
            <w:webHidden/>
            <w:sz w:val="26"/>
            <w:szCs w:val="26"/>
          </w:rPr>
        </w:r>
        <w:r w:rsidR="006F280F" w:rsidRPr="006F280F" w:rsidDel="00C002BF">
          <w:rPr>
            <w:b/>
            <w:bCs/>
            <w:i/>
            <w:iCs/>
            <w:noProof/>
            <w:webHidden/>
            <w:sz w:val="26"/>
            <w:szCs w:val="26"/>
          </w:rPr>
          <w:fldChar w:fldCharType="separate"/>
        </w:r>
        <w:r w:rsidR="006F280F" w:rsidRPr="006F280F" w:rsidDel="00C002BF">
          <w:rPr>
            <w:noProof/>
            <w:webHidden/>
            <w:sz w:val="26"/>
            <w:szCs w:val="26"/>
          </w:rPr>
          <w:delText>1</w:delText>
        </w:r>
        <w:r w:rsidR="006F280F" w:rsidRPr="006F280F" w:rsidDel="00C002BF">
          <w:rPr>
            <w:b/>
            <w:bCs/>
            <w:i/>
            <w:iCs/>
            <w:noProof/>
            <w:webHidden/>
            <w:sz w:val="26"/>
            <w:szCs w:val="26"/>
          </w:rPr>
          <w:fldChar w:fldCharType="end"/>
        </w:r>
        <w:r w:rsidDel="00C002BF">
          <w:rPr>
            <w:noProof/>
            <w:sz w:val="26"/>
            <w:szCs w:val="26"/>
          </w:rPr>
          <w:fldChar w:fldCharType="end"/>
        </w:r>
      </w:del>
    </w:p>
    <w:p w14:paraId="6DC65AA3" w14:textId="739F5C83" w:rsidR="006F280F" w:rsidRPr="006F280F" w:rsidDel="00C002BF" w:rsidRDefault="00000000">
      <w:pPr>
        <w:rPr>
          <w:del w:id="627" w:author="ĐÀNG ANH MIN ROG" w:date="2023-06-11T06:52:00Z"/>
          <w:rFonts w:eastAsiaTheme="minorEastAsia"/>
          <w:noProof/>
          <w:kern w:val="2"/>
          <w:sz w:val="26"/>
          <w:szCs w:val="26"/>
          <w14:ligatures w14:val="standardContextual"/>
        </w:rPr>
        <w:pPrChange w:id="628" w:author="ĐÀNG ANH MIN ROG" w:date="2023-06-11T06:53:00Z">
          <w:pPr>
            <w:pStyle w:val="TOC2"/>
            <w:tabs>
              <w:tab w:val="right" w:leader="dot" w:pos="9395"/>
            </w:tabs>
          </w:pPr>
        </w:pPrChange>
      </w:pPr>
      <w:del w:id="629" w:author="ĐÀNG ANH MIN ROG" w:date="2023-06-11T06:52:00Z">
        <w:r w:rsidDel="00C002BF">
          <w:fldChar w:fldCharType="begin"/>
        </w:r>
        <w:r w:rsidDel="00C002BF">
          <w:delInstrText>HYPERLINK \l "_Toc136708486"</w:delInstrText>
        </w:r>
        <w:r w:rsidDel="00C002BF">
          <w:fldChar w:fldCharType="separate"/>
        </w:r>
        <w:r w:rsidR="006F280F" w:rsidRPr="006F280F" w:rsidDel="00C002BF">
          <w:rPr>
            <w:rStyle w:val="Hyperlink"/>
            <w:noProof/>
            <w:sz w:val="26"/>
            <w:szCs w:val="26"/>
          </w:rPr>
          <w:delText>1.1. Giới thiệu đề tài</w:delText>
        </w:r>
        <w:r w:rsidR="006F280F" w:rsidRPr="006F280F" w:rsidDel="00C002BF">
          <w:rPr>
            <w:noProof/>
            <w:webHidden/>
            <w:sz w:val="26"/>
            <w:szCs w:val="26"/>
          </w:rPr>
          <w:tab/>
        </w:r>
        <w:r w:rsidR="006F280F" w:rsidRPr="006F280F" w:rsidDel="00C002BF">
          <w:rPr>
            <w:b/>
            <w:bCs/>
            <w:noProof/>
            <w:webHidden/>
            <w:sz w:val="26"/>
            <w:szCs w:val="26"/>
          </w:rPr>
          <w:fldChar w:fldCharType="begin"/>
        </w:r>
        <w:r w:rsidR="006F280F" w:rsidRPr="006F280F" w:rsidDel="00C002BF">
          <w:rPr>
            <w:noProof/>
            <w:webHidden/>
            <w:sz w:val="26"/>
            <w:szCs w:val="26"/>
          </w:rPr>
          <w:delInstrText xml:space="preserve"> PAGEREF _Toc136708486 \h </w:delInstrText>
        </w:r>
        <w:r w:rsidR="006F280F" w:rsidRPr="006F280F" w:rsidDel="00C002BF">
          <w:rPr>
            <w:b/>
            <w:bCs/>
            <w:noProof/>
            <w:webHidden/>
            <w:sz w:val="26"/>
            <w:szCs w:val="26"/>
          </w:rPr>
        </w:r>
        <w:r w:rsidR="006F280F" w:rsidRPr="006F280F" w:rsidDel="00C002BF">
          <w:rPr>
            <w:b/>
            <w:bCs/>
            <w:noProof/>
            <w:webHidden/>
            <w:sz w:val="26"/>
            <w:szCs w:val="26"/>
          </w:rPr>
          <w:fldChar w:fldCharType="separate"/>
        </w:r>
        <w:r w:rsidR="006F280F" w:rsidRPr="006F280F" w:rsidDel="00C002BF">
          <w:rPr>
            <w:noProof/>
            <w:webHidden/>
            <w:sz w:val="26"/>
            <w:szCs w:val="26"/>
          </w:rPr>
          <w:delText>1</w:delText>
        </w:r>
        <w:r w:rsidR="006F280F" w:rsidRPr="006F280F" w:rsidDel="00C002BF">
          <w:rPr>
            <w:b/>
            <w:bCs/>
            <w:noProof/>
            <w:webHidden/>
            <w:sz w:val="26"/>
            <w:szCs w:val="26"/>
          </w:rPr>
          <w:fldChar w:fldCharType="end"/>
        </w:r>
        <w:r w:rsidDel="00C002BF">
          <w:rPr>
            <w:noProof/>
            <w:sz w:val="26"/>
            <w:szCs w:val="26"/>
          </w:rPr>
          <w:fldChar w:fldCharType="end"/>
        </w:r>
      </w:del>
    </w:p>
    <w:p w14:paraId="6D9011ED" w14:textId="2566F3F4" w:rsidR="006F280F" w:rsidRPr="006F280F" w:rsidDel="00C002BF" w:rsidRDefault="00000000">
      <w:pPr>
        <w:rPr>
          <w:del w:id="630" w:author="ĐÀNG ANH MIN ROG" w:date="2023-06-11T06:52:00Z"/>
          <w:rFonts w:eastAsiaTheme="minorEastAsia"/>
          <w:noProof/>
          <w:kern w:val="2"/>
          <w:sz w:val="26"/>
          <w:szCs w:val="26"/>
          <w14:ligatures w14:val="standardContextual"/>
        </w:rPr>
        <w:pPrChange w:id="631" w:author="ĐÀNG ANH MIN ROG" w:date="2023-06-11T06:53:00Z">
          <w:pPr>
            <w:pStyle w:val="TOC2"/>
            <w:tabs>
              <w:tab w:val="right" w:leader="dot" w:pos="9395"/>
            </w:tabs>
          </w:pPr>
        </w:pPrChange>
      </w:pPr>
      <w:del w:id="632" w:author="ĐÀNG ANH MIN ROG" w:date="2023-06-11T06:52:00Z">
        <w:r w:rsidDel="00C002BF">
          <w:fldChar w:fldCharType="begin"/>
        </w:r>
        <w:r w:rsidDel="00C002BF">
          <w:delInstrText>HYPERLINK \l "_Toc136708487"</w:delInstrText>
        </w:r>
        <w:r w:rsidDel="00C002BF">
          <w:fldChar w:fldCharType="separate"/>
        </w:r>
        <w:r w:rsidR="006F280F" w:rsidRPr="006F280F" w:rsidDel="00C002BF">
          <w:rPr>
            <w:rStyle w:val="Hyperlink"/>
            <w:noProof/>
            <w:sz w:val="26"/>
            <w:szCs w:val="26"/>
          </w:rPr>
          <w:delText>1.2. Nhiệm vụ đồ án</w:delText>
        </w:r>
        <w:r w:rsidR="006F280F" w:rsidRPr="006F280F" w:rsidDel="00C002BF">
          <w:rPr>
            <w:noProof/>
            <w:webHidden/>
            <w:sz w:val="26"/>
            <w:szCs w:val="26"/>
          </w:rPr>
          <w:tab/>
        </w:r>
        <w:r w:rsidR="006F280F" w:rsidRPr="006F280F" w:rsidDel="00C002BF">
          <w:rPr>
            <w:b/>
            <w:bCs/>
            <w:noProof/>
            <w:webHidden/>
            <w:sz w:val="26"/>
            <w:szCs w:val="26"/>
          </w:rPr>
          <w:fldChar w:fldCharType="begin"/>
        </w:r>
        <w:r w:rsidR="006F280F" w:rsidRPr="006F280F" w:rsidDel="00C002BF">
          <w:rPr>
            <w:noProof/>
            <w:webHidden/>
            <w:sz w:val="26"/>
            <w:szCs w:val="26"/>
          </w:rPr>
          <w:delInstrText xml:space="preserve"> PAGEREF _Toc136708487 \h </w:delInstrText>
        </w:r>
        <w:r w:rsidR="006F280F" w:rsidRPr="006F280F" w:rsidDel="00C002BF">
          <w:rPr>
            <w:b/>
            <w:bCs/>
            <w:noProof/>
            <w:webHidden/>
            <w:sz w:val="26"/>
            <w:szCs w:val="26"/>
          </w:rPr>
        </w:r>
        <w:r w:rsidR="006F280F" w:rsidRPr="006F280F" w:rsidDel="00C002BF">
          <w:rPr>
            <w:b/>
            <w:bCs/>
            <w:noProof/>
            <w:webHidden/>
            <w:sz w:val="26"/>
            <w:szCs w:val="26"/>
          </w:rPr>
          <w:fldChar w:fldCharType="separate"/>
        </w:r>
        <w:r w:rsidR="006F280F" w:rsidRPr="006F280F" w:rsidDel="00C002BF">
          <w:rPr>
            <w:noProof/>
            <w:webHidden/>
            <w:sz w:val="26"/>
            <w:szCs w:val="26"/>
          </w:rPr>
          <w:delText>2</w:delText>
        </w:r>
        <w:r w:rsidR="006F280F" w:rsidRPr="006F280F" w:rsidDel="00C002BF">
          <w:rPr>
            <w:b/>
            <w:bCs/>
            <w:noProof/>
            <w:webHidden/>
            <w:sz w:val="26"/>
            <w:szCs w:val="26"/>
          </w:rPr>
          <w:fldChar w:fldCharType="end"/>
        </w:r>
        <w:r w:rsidDel="00C002BF">
          <w:rPr>
            <w:noProof/>
            <w:sz w:val="26"/>
            <w:szCs w:val="26"/>
          </w:rPr>
          <w:fldChar w:fldCharType="end"/>
        </w:r>
      </w:del>
    </w:p>
    <w:p w14:paraId="4B0CB4E5" w14:textId="3C2D27B8" w:rsidR="006F280F" w:rsidRPr="006F280F" w:rsidDel="00C002BF" w:rsidRDefault="00000000">
      <w:pPr>
        <w:rPr>
          <w:del w:id="633" w:author="ĐÀNG ANH MIN ROG" w:date="2023-06-11T06:52:00Z"/>
          <w:rFonts w:eastAsiaTheme="minorEastAsia"/>
          <w:noProof/>
          <w:kern w:val="2"/>
          <w:sz w:val="26"/>
          <w:szCs w:val="26"/>
          <w14:ligatures w14:val="standardContextual"/>
        </w:rPr>
        <w:pPrChange w:id="634" w:author="ĐÀNG ANH MIN ROG" w:date="2023-06-11T06:53:00Z">
          <w:pPr>
            <w:pStyle w:val="TOC3"/>
            <w:tabs>
              <w:tab w:val="right" w:leader="dot" w:pos="9395"/>
            </w:tabs>
          </w:pPr>
        </w:pPrChange>
      </w:pPr>
      <w:del w:id="635" w:author="ĐÀNG ANH MIN ROG" w:date="2023-06-11T06:52:00Z">
        <w:r w:rsidDel="00C002BF">
          <w:fldChar w:fldCharType="begin"/>
        </w:r>
        <w:r w:rsidDel="00C002BF">
          <w:delInstrText>HYPERLINK \l "_Toc136708488"</w:delInstrText>
        </w:r>
        <w:r w:rsidDel="00C002BF">
          <w:fldChar w:fldCharType="separate"/>
        </w:r>
        <w:r w:rsidR="006F280F" w:rsidRPr="006F280F" w:rsidDel="00C002BF">
          <w:rPr>
            <w:rStyle w:val="Hyperlink"/>
            <w:noProof/>
            <w:sz w:val="26"/>
            <w:szCs w:val="26"/>
          </w:rPr>
          <w:delText>1.2.1. Lý do chọn đề tài:</w:delText>
        </w:r>
        <w:r w:rsidR="006F280F" w:rsidRPr="006F280F" w:rsidDel="00C002BF">
          <w:rPr>
            <w:noProof/>
            <w:webHidden/>
            <w:sz w:val="26"/>
            <w:szCs w:val="26"/>
          </w:rPr>
          <w:tab/>
        </w:r>
        <w:r w:rsidR="006F280F" w:rsidRPr="006F280F" w:rsidDel="00C002BF">
          <w:rPr>
            <w:noProof/>
            <w:webHidden/>
            <w:sz w:val="26"/>
            <w:szCs w:val="26"/>
          </w:rPr>
          <w:fldChar w:fldCharType="begin"/>
        </w:r>
        <w:r w:rsidR="006F280F" w:rsidRPr="006F280F" w:rsidDel="00C002BF">
          <w:rPr>
            <w:noProof/>
            <w:webHidden/>
            <w:sz w:val="26"/>
            <w:szCs w:val="26"/>
          </w:rPr>
          <w:delInstrText xml:space="preserve"> PAGEREF _Toc136708488 \h </w:delInstrText>
        </w:r>
        <w:r w:rsidR="006F280F" w:rsidRPr="006F280F" w:rsidDel="00C002BF">
          <w:rPr>
            <w:noProof/>
            <w:webHidden/>
            <w:sz w:val="26"/>
            <w:szCs w:val="26"/>
          </w:rPr>
        </w:r>
        <w:r w:rsidR="006F280F" w:rsidRPr="006F280F" w:rsidDel="00C002BF">
          <w:rPr>
            <w:noProof/>
            <w:webHidden/>
            <w:sz w:val="26"/>
            <w:szCs w:val="26"/>
          </w:rPr>
          <w:fldChar w:fldCharType="separate"/>
        </w:r>
        <w:r w:rsidR="006F280F" w:rsidRPr="006F280F" w:rsidDel="00C002BF">
          <w:rPr>
            <w:noProof/>
            <w:webHidden/>
            <w:sz w:val="26"/>
            <w:szCs w:val="26"/>
          </w:rPr>
          <w:delText>2</w:delText>
        </w:r>
        <w:r w:rsidR="006F280F" w:rsidRPr="006F280F" w:rsidDel="00C002BF">
          <w:rPr>
            <w:noProof/>
            <w:webHidden/>
            <w:sz w:val="26"/>
            <w:szCs w:val="26"/>
          </w:rPr>
          <w:fldChar w:fldCharType="end"/>
        </w:r>
        <w:r w:rsidDel="00C002BF">
          <w:rPr>
            <w:noProof/>
            <w:sz w:val="26"/>
            <w:szCs w:val="26"/>
          </w:rPr>
          <w:fldChar w:fldCharType="end"/>
        </w:r>
      </w:del>
    </w:p>
    <w:p w14:paraId="4184A283" w14:textId="2D227688" w:rsidR="006F280F" w:rsidRPr="006F280F" w:rsidDel="00C002BF" w:rsidRDefault="00000000">
      <w:pPr>
        <w:rPr>
          <w:del w:id="636" w:author="ĐÀNG ANH MIN ROG" w:date="2023-06-11T06:52:00Z"/>
          <w:rFonts w:eastAsiaTheme="minorEastAsia"/>
          <w:noProof/>
          <w:kern w:val="2"/>
          <w:sz w:val="26"/>
          <w:szCs w:val="26"/>
          <w14:ligatures w14:val="standardContextual"/>
        </w:rPr>
        <w:pPrChange w:id="637" w:author="ĐÀNG ANH MIN ROG" w:date="2023-06-11T06:53:00Z">
          <w:pPr>
            <w:pStyle w:val="TOC3"/>
            <w:tabs>
              <w:tab w:val="right" w:leader="dot" w:pos="9395"/>
            </w:tabs>
          </w:pPr>
        </w:pPrChange>
      </w:pPr>
      <w:del w:id="638" w:author="ĐÀNG ANH MIN ROG" w:date="2023-06-11T06:52:00Z">
        <w:r w:rsidDel="00C002BF">
          <w:fldChar w:fldCharType="begin"/>
        </w:r>
        <w:r w:rsidDel="00C002BF">
          <w:delInstrText>HYPERLINK \l "_Toc136708489"</w:delInstrText>
        </w:r>
        <w:r w:rsidDel="00C002BF">
          <w:fldChar w:fldCharType="separate"/>
        </w:r>
        <w:r w:rsidR="006F280F" w:rsidRPr="006F280F" w:rsidDel="00C002BF">
          <w:rPr>
            <w:rStyle w:val="Hyperlink"/>
            <w:noProof/>
            <w:sz w:val="26"/>
            <w:szCs w:val="26"/>
            <w:highlight w:val="white"/>
          </w:rPr>
          <w:delText>1.2.2. Ý nghĩa khoa học và thực tiễn:</w:delText>
        </w:r>
        <w:r w:rsidR="006F280F" w:rsidRPr="006F280F" w:rsidDel="00C002BF">
          <w:rPr>
            <w:noProof/>
            <w:webHidden/>
            <w:sz w:val="26"/>
            <w:szCs w:val="26"/>
          </w:rPr>
          <w:tab/>
        </w:r>
        <w:r w:rsidR="006F280F" w:rsidRPr="006F280F" w:rsidDel="00C002BF">
          <w:rPr>
            <w:noProof/>
            <w:webHidden/>
            <w:sz w:val="26"/>
            <w:szCs w:val="26"/>
          </w:rPr>
          <w:fldChar w:fldCharType="begin"/>
        </w:r>
        <w:r w:rsidR="006F280F" w:rsidRPr="006F280F" w:rsidDel="00C002BF">
          <w:rPr>
            <w:noProof/>
            <w:webHidden/>
            <w:sz w:val="26"/>
            <w:szCs w:val="26"/>
          </w:rPr>
          <w:delInstrText xml:space="preserve"> PAGEREF _Toc136708489 \h </w:delInstrText>
        </w:r>
        <w:r w:rsidR="006F280F" w:rsidRPr="006F280F" w:rsidDel="00C002BF">
          <w:rPr>
            <w:noProof/>
            <w:webHidden/>
            <w:sz w:val="26"/>
            <w:szCs w:val="26"/>
          </w:rPr>
        </w:r>
        <w:r w:rsidR="006F280F" w:rsidRPr="006F280F" w:rsidDel="00C002BF">
          <w:rPr>
            <w:noProof/>
            <w:webHidden/>
            <w:sz w:val="26"/>
            <w:szCs w:val="26"/>
          </w:rPr>
          <w:fldChar w:fldCharType="separate"/>
        </w:r>
        <w:r w:rsidR="006F280F" w:rsidRPr="006F280F" w:rsidDel="00C002BF">
          <w:rPr>
            <w:noProof/>
            <w:webHidden/>
            <w:sz w:val="26"/>
            <w:szCs w:val="26"/>
          </w:rPr>
          <w:delText>2</w:delText>
        </w:r>
        <w:r w:rsidR="006F280F" w:rsidRPr="006F280F" w:rsidDel="00C002BF">
          <w:rPr>
            <w:noProof/>
            <w:webHidden/>
            <w:sz w:val="26"/>
            <w:szCs w:val="26"/>
          </w:rPr>
          <w:fldChar w:fldCharType="end"/>
        </w:r>
        <w:r w:rsidDel="00C002BF">
          <w:rPr>
            <w:noProof/>
            <w:sz w:val="26"/>
            <w:szCs w:val="26"/>
          </w:rPr>
          <w:fldChar w:fldCharType="end"/>
        </w:r>
      </w:del>
    </w:p>
    <w:p w14:paraId="185B55F5" w14:textId="6DE3BEAD" w:rsidR="006F280F" w:rsidRPr="006F280F" w:rsidDel="00C002BF" w:rsidRDefault="00000000">
      <w:pPr>
        <w:rPr>
          <w:del w:id="639" w:author="ĐÀNG ANH MIN ROG" w:date="2023-06-11T06:52:00Z"/>
          <w:rFonts w:eastAsiaTheme="minorEastAsia"/>
          <w:noProof/>
          <w:kern w:val="2"/>
          <w:sz w:val="26"/>
          <w:szCs w:val="26"/>
          <w14:ligatures w14:val="standardContextual"/>
        </w:rPr>
        <w:pPrChange w:id="640" w:author="ĐÀNG ANH MIN ROG" w:date="2023-06-11T06:53:00Z">
          <w:pPr>
            <w:pStyle w:val="TOC3"/>
            <w:tabs>
              <w:tab w:val="right" w:leader="dot" w:pos="9395"/>
            </w:tabs>
          </w:pPr>
        </w:pPrChange>
      </w:pPr>
      <w:del w:id="641" w:author="ĐÀNG ANH MIN ROG" w:date="2023-06-11T06:52:00Z">
        <w:r w:rsidDel="00C002BF">
          <w:fldChar w:fldCharType="begin"/>
        </w:r>
        <w:r w:rsidDel="00C002BF">
          <w:delInstrText>HYPERLINK \l "_Toc136708490"</w:delInstrText>
        </w:r>
        <w:r w:rsidDel="00C002BF">
          <w:fldChar w:fldCharType="separate"/>
        </w:r>
        <w:r w:rsidR="006F280F" w:rsidRPr="006F280F" w:rsidDel="00C002BF">
          <w:rPr>
            <w:rStyle w:val="Hyperlink"/>
            <w:noProof/>
            <w:sz w:val="26"/>
            <w:szCs w:val="26"/>
            <w:highlight w:val="white"/>
          </w:rPr>
          <w:delText>1.2.3. Mục tiêu nghiên cứu:</w:delText>
        </w:r>
        <w:r w:rsidR="006F280F" w:rsidRPr="006F280F" w:rsidDel="00C002BF">
          <w:rPr>
            <w:noProof/>
            <w:webHidden/>
            <w:sz w:val="26"/>
            <w:szCs w:val="26"/>
          </w:rPr>
          <w:tab/>
        </w:r>
        <w:r w:rsidR="006F280F" w:rsidRPr="006F280F" w:rsidDel="00C002BF">
          <w:rPr>
            <w:noProof/>
            <w:webHidden/>
            <w:sz w:val="26"/>
            <w:szCs w:val="26"/>
          </w:rPr>
          <w:fldChar w:fldCharType="begin"/>
        </w:r>
        <w:r w:rsidR="006F280F" w:rsidRPr="006F280F" w:rsidDel="00C002BF">
          <w:rPr>
            <w:noProof/>
            <w:webHidden/>
            <w:sz w:val="26"/>
            <w:szCs w:val="26"/>
          </w:rPr>
          <w:delInstrText xml:space="preserve"> PAGEREF _Toc136708490 \h </w:delInstrText>
        </w:r>
        <w:r w:rsidR="006F280F" w:rsidRPr="006F280F" w:rsidDel="00C002BF">
          <w:rPr>
            <w:noProof/>
            <w:webHidden/>
            <w:sz w:val="26"/>
            <w:szCs w:val="26"/>
          </w:rPr>
        </w:r>
        <w:r w:rsidR="006F280F" w:rsidRPr="006F280F" w:rsidDel="00C002BF">
          <w:rPr>
            <w:noProof/>
            <w:webHidden/>
            <w:sz w:val="26"/>
            <w:szCs w:val="26"/>
          </w:rPr>
          <w:fldChar w:fldCharType="separate"/>
        </w:r>
        <w:r w:rsidR="006F280F" w:rsidRPr="006F280F" w:rsidDel="00C002BF">
          <w:rPr>
            <w:noProof/>
            <w:webHidden/>
            <w:sz w:val="26"/>
            <w:szCs w:val="26"/>
          </w:rPr>
          <w:delText>3</w:delText>
        </w:r>
        <w:r w:rsidR="006F280F" w:rsidRPr="006F280F" w:rsidDel="00C002BF">
          <w:rPr>
            <w:noProof/>
            <w:webHidden/>
            <w:sz w:val="26"/>
            <w:szCs w:val="26"/>
          </w:rPr>
          <w:fldChar w:fldCharType="end"/>
        </w:r>
        <w:r w:rsidDel="00C002BF">
          <w:rPr>
            <w:noProof/>
            <w:sz w:val="26"/>
            <w:szCs w:val="26"/>
          </w:rPr>
          <w:fldChar w:fldCharType="end"/>
        </w:r>
      </w:del>
    </w:p>
    <w:p w14:paraId="02FD4DBB" w14:textId="0E8A459E" w:rsidR="006F280F" w:rsidRPr="006F280F" w:rsidDel="00C002BF" w:rsidRDefault="00000000">
      <w:pPr>
        <w:rPr>
          <w:del w:id="642" w:author="ĐÀNG ANH MIN ROG" w:date="2023-06-11T06:52:00Z"/>
          <w:rFonts w:eastAsiaTheme="minorEastAsia"/>
          <w:noProof/>
          <w:kern w:val="2"/>
          <w:sz w:val="26"/>
          <w:szCs w:val="26"/>
          <w14:ligatures w14:val="standardContextual"/>
        </w:rPr>
        <w:pPrChange w:id="643" w:author="ĐÀNG ANH MIN ROG" w:date="2023-06-11T06:53:00Z">
          <w:pPr>
            <w:pStyle w:val="TOC3"/>
            <w:tabs>
              <w:tab w:val="right" w:leader="dot" w:pos="9395"/>
            </w:tabs>
          </w:pPr>
        </w:pPrChange>
      </w:pPr>
      <w:del w:id="644" w:author="ĐÀNG ANH MIN ROG" w:date="2023-06-11T06:52:00Z">
        <w:r w:rsidDel="00C002BF">
          <w:fldChar w:fldCharType="begin"/>
        </w:r>
        <w:r w:rsidDel="00C002BF">
          <w:delInstrText>HYPERLINK \l "_Toc136708491"</w:delInstrText>
        </w:r>
        <w:r w:rsidDel="00C002BF">
          <w:fldChar w:fldCharType="separate"/>
        </w:r>
        <w:r w:rsidR="006F280F" w:rsidRPr="006F280F" w:rsidDel="00C002BF">
          <w:rPr>
            <w:rStyle w:val="Hyperlink"/>
            <w:noProof/>
            <w:sz w:val="26"/>
            <w:szCs w:val="26"/>
            <w:highlight w:val="white"/>
          </w:rPr>
          <w:delText>1.2.4. Đối tượng và phạm vi giới hạn:</w:delText>
        </w:r>
        <w:r w:rsidR="006F280F" w:rsidRPr="006F280F" w:rsidDel="00C002BF">
          <w:rPr>
            <w:noProof/>
            <w:webHidden/>
            <w:sz w:val="26"/>
            <w:szCs w:val="26"/>
          </w:rPr>
          <w:tab/>
        </w:r>
        <w:r w:rsidR="006F280F" w:rsidRPr="006F280F" w:rsidDel="00C002BF">
          <w:rPr>
            <w:noProof/>
            <w:webHidden/>
            <w:sz w:val="26"/>
            <w:szCs w:val="26"/>
          </w:rPr>
          <w:fldChar w:fldCharType="begin"/>
        </w:r>
        <w:r w:rsidR="006F280F" w:rsidRPr="006F280F" w:rsidDel="00C002BF">
          <w:rPr>
            <w:noProof/>
            <w:webHidden/>
            <w:sz w:val="26"/>
            <w:szCs w:val="26"/>
          </w:rPr>
          <w:delInstrText xml:space="preserve"> PAGEREF _Toc136708491 \h </w:delInstrText>
        </w:r>
        <w:r w:rsidR="006F280F" w:rsidRPr="006F280F" w:rsidDel="00C002BF">
          <w:rPr>
            <w:noProof/>
            <w:webHidden/>
            <w:sz w:val="26"/>
            <w:szCs w:val="26"/>
          </w:rPr>
        </w:r>
        <w:r w:rsidR="006F280F" w:rsidRPr="006F280F" w:rsidDel="00C002BF">
          <w:rPr>
            <w:noProof/>
            <w:webHidden/>
            <w:sz w:val="26"/>
            <w:szCs w:val="26"/>
          </w:rPr>
          <w:fldChar w:fldCharType="separate"/>
        </w:r>
        <w:r w:rsidR="006F280F" w:rsidRPr="006F280F" w:rsidDel="00C002BF">
          <w:rPr>
            <w:noProof/>
            <w:webHidden/>
            <w:sz w:val="26"/>
            <w:szCs w:val="26"/>
          </w:rPr>
          <w:delText>3</w:delText>
        </w:r>
        <w:r w:rsidR="006F280F" w:rsidRPr="006F280F" w:rsidDel="00C002BF">
          <w:rPr>
            <w:noProof/>
            <w:webHidden/>
            <w:sz w:val="26"/>
            <w:szCs w:val="26"/>
          </w:rPr>
          <w:fldChar w:fldCharType="end"/>
        </w:r>
        <w:r w:rsidDel="00C002BF">
          <w:rPr>
            <w:noProof/>
            <w:sz w:val="26"/>
            <w:szCs w:val="26"/>
          </w:rPr>
          <w:fldChar w:fldCharType="end"/>
        </w:r>
      </w:del>
    </w:p>
    <w:p w14:paraId="4A9BBB7A" w14:textId="461AE063" w:rsidR="006F280F" w:rsidRPr="006F280F" w:rsidDel="00C002BF" w:rsidRDefault="00000000">
      <w:pPr>
        <w:rPr>
          <w:del w:id="645" w:author="ĐÀNG ANH MIN ROG" w:date="2023-06-11T06:52:00Z"/>
          <w:rFonts w:eastAsiaTheme="minorEastAsia"/>
          <w:noProof/>
          <w:kern w:val="2"/>
          <w:sz w:val="26"/>
          <w:szCs w:val="26"/>
          <w14:ligatures w14:val="standardContextual"/>
        </w:rPr>
        <w:pPrChange w:id="646" w:author="ĐÀNG ANH MIN ROG" w:date="2023-06-11T06:53:00Z">
          <w:pPr>
            <w:pStyle w:val="TOC2"/>
            <w:tabs>
              <w:tab w:val="right" w:leader="dot" w:pos="9395"/>
            </w:tabs>
          </w:pPr>
        </w:pPrChange>
      </w:pPr>
      <w:del w:id="647" w:author="ĐÀNG ANH MIN ROG" w:date="2023-06-11T06:52:00Z">
        <w:r w:rsidDel="00C002BF">
          <w:fldChar w:fldCharType="begin"/>
        </w:r>
        <w:r w:rsidDel="00C002BF">
          <w:delInstrText>HYPERLINK \l "_Toc136708492"</w:delInstrText>
        </w:r>
        <w:r w:rsidDel="00C002BF">
          <w:fldChar w:fldCharType="separate"/>
        </w:r>
        <w:r w:rsidR="006F280F" w:rsidRPr="006F280F" w:rsidDel="00C002BF">
          <w:rPr>
            <w:rStyle w:val="Hyperlink"/>
            <w:noProof/>
            <w:sz w:val="26"/>
            <w:szCs w:val="26"/>
          </w:rPr>
          <w:delText>1.3. Cấu trúc đồ án:</w:delText>
        </w:r>
        <w:r w:rsidR="006F280F" w:rsidRPr="006F280F" w:rsidDel="00C002BF">
          <w:rPr>
            <w:noProof/>
            <w:webHidden/>
            <w:sz w:val="26"/>
            <w:szCs w:val="26"/>
          </w:rPr>
          <w:tab/>
        </w:r>
        <w:r w:rsidR="006F280F" w:rsidRPr="006F280F" w:rsidDel="00C002BF">
          <w:rPr>
            <w:b/>
            <w:bCs/>
            <w:noProof/>
            <w:webHidden/>
            <w:sz w:val="26"/>
            <w:szCs w:val="26"/>
          </w:rPr>
          <w:fldChar w:fldCharType="begin"/>
        </w:r>
        <w:r w:rsidR="006F280F" w:rsidRPr="006F280F" w:rsidDel="00C002BF">
          <w:rPr>
            <w:noProof/>
            <w:webHidden/>
            <w:sz w:val="26"/>
            <w:szCs w:val="26"/>
          </w:rPr>
          <w:delInstrText xml:space="preserve"> PAGEREF _Toc136708492 \h </w:delInstrText>
        </w:r>
        <w:r w:rsidR="006F280F" w:rsidRPr="006F280F" w:rsidDel="00C002BF">
          <w:rPr>
            <w:b/>
            <w:bCs/>
            <w:noProof/>
            <w:webHidden/>
            <w:sz w:val="26"/>
            <w:szCs w:val="26"/>
          </w:rPr>
        </w:r>
        <w:r w:rsidR="006F280F" w:rsidRPr="006F280F" w:rsidDel="00C002BF">
          <w:rPr>
            <w:b/>
            <w:bCs/>
            <w:noProof/>
            <w:webHidden/>
            <w:sz w:val="26"/>
            <w:szCs w:val="26"/>
          </w:rPr>
          <w:fldChar w:fldCharType="separate"/>
        </w:r>
        <w:r w:rsidR="006F280F" w:rsidRPr="006F280F" w:rsidDel="00C002BF">
          <w:rPr>
            <w:noProof/>
            <w:webHidden/>
            <w:sz w:val="26"/>
            <w:szCs w:val="26"/>
          </w:rPr>
          <w:delText>3</w:delText>
        </w:r>
        <w:r w:rsidR="006F280F" w:rsidRPr="006F280F" w:rsidDel="00C002BF">
          <w:rPr>
            <w:b/>
            <w:bCs/>
            <w:noProof/>
            <w:webHidden/>
            <w:sz w:val="26"/>
            <w:szCs w:val="26"/>
          </w:rPr>
          <w:fldChar w:fldCharType="end"/>
        </w:r>
        <w:r w:rsidDel="00C002BF">
          <w:rPr>
            <w:noProof/>
            <w:sz w:val="26"/>
            <w:szCs w:val="26"/>
          </w:rPr>
          <w:fldChar w:fldCharType="end"/>
        </w:r>
      </w:del>
    </w:p>
    <w:p w14:paraId="5374082B" w14:textId="78C70A1B" w:rsidR="006F280F" w:rsidRPr="006F280F" w:rsidDel="00C002BF" w:rsidRDefault="00000000">
      <w:pPr>
        <w:rPr>
          <w:del w:id="648" w:author="ĐÀNG ANH MIN ROG" w:date="2023-06-11T06:52:00Z"/>
          <w:rFonts w:eastAsiaTheme="minorEastAsia"/>
          <w:i/>
          <w:noProof/>
          <w:kern w:val="2"/>
          <w:szCs w:val="26"/>
          <w14:ligatures w14:val="standardContextual"/>
        </w:rPr>
        <w:pPrChange w:id="649" w:author="ĐÀNG ANH MIN ROG" w:date="2023-06-11T06:53:00Z">
          <w:pPr>
            <w:pStyle w:val="TOC1"/>
          </w:pPr>
        </w:pPrChange>
      </w:pPr>
      <w:del w:id="650" w:author="ĐÀNG ANH MIN ROG" w:date="2023-06-11T06:52:00Z">
        <w:r w:rsidDel="00C002BF">
          <w:fldChar w:fldCharType="begin"/>
        </w:r>
        <w:r w:rsidDel="00C002BF">
          <w:delInstrText>HYPERLINK \l "_Toc136708493"</w:delInstrText>
        </w:r>
        <w:r w:rsidDel="00C002BF">
          <w:fldChar w:fldCharType="separate"/>
        </w:r>
        <w:r w:rsidR="006F280F" w:rsidRPr="006F280F" w:rsidDel="00C002BF">
          <w:rPr>
            <w:rStyle w:val="Hyperlink"/>
            <w:caps/>
            <w:noProof/>
            <w:sz w:val="26"/>
            <w:szCs w:val="26"/>
          </w:rPr>
          <w:delText>CHƯƠNG 2.</w:delText>
        </w:r>
        <w:r w:rsidR="006F280F" w:rsidRPr="006F280F" w:rsidDel="00C002BF">
          <w:rPr>
            <w:rStyle w:val="Hyperlink"/>
            <w:noProof/>
            <w:sz w:val="26"/>
            <w:szCs w:val="26"/>
          </w:rPr>
          <w:delText xml:space="preserve"> CƠ SỞ LÝ THUYẾT</w:delText>
        </w:r>
        <w:r w:rsidR="006F280F" w:rsidRPr="006F280F" w:rsidDel="00C002BF">
          <w:rPr>
            <w:noProof/>
            <w:webHidden/>
            <w:sz w:val="26"/>
            <w:szCs w:val="26"/>
          </w:rPr>
          <w:tab/>
        </w:r>
        <w:r w:rsidR="006F280F" w:rsidRPr="006F280F" w:rsidDel="00C002BF">
          <w:rPr>
            <w:b/>
            <w:bCs/>
            <w:i/>
            <w:iCs/>
            <w:noProof/>
            <w:webHidden/>
            <w:sz w:val="26"/>
            <w:szCs w:val="26"/>
          </w:rPr>
          <w:fldChar w:fldCharType="begin"/>
        </w:r>
        <w:r w:rsidR="006F280F" w:rsidRPr="006F280F" w:rsidDel="00C002BF">
          <w:rPr>
            <w:noProof/>
            <w:webHidden/>
            <w:sz w:val="26"/>
            <w:szCs w:val="26"/>
          </w:rPr>
          <w:delInstrText xml:space="preserve"> PAGEREF _Toc136708493 \h </w:delInstrText>
        </w:r>
        <w:r w:rsidR="006F280F" w:rsidRPr="006F280F" w:rsidDel="00C002BF">
          <w:rPr>
            <w:b/>
            <w:bCs/>
            <w:i/>
            <w:iCs/>
            <w:noProof/>
            <w:webHidden/>
            <w:sz w:val="26"/>
            <w:szCs w:val="26"/>
          </w:rPr>
        </w:r>
        <w:r w:rsidR="006F280F" w:rsidRPr="006F280F" w:rsidDel="00C002BF">
          <w:rPr>
            <w:b/>
            <w:bCs/>
            <w:i/>
            <w:iCs/>
            <w:noProof/>
            <w:webHidden/>
            <w:sz w:val="26"/>
            <w:szCs w:val="26"/>
          </w:rPr>
          <w:fldChar w:fldCharType="separate"/>
        </w:r>
        <w:r w:rsidR="006F280F" w:rsidRPr="006F280F" w:rsidDel="00C002BF">
          <w:rPr>
            <w:noProof/>
            <w:webHidden/>
            <w:sz w:val="26"/>
            <w:szCs w:val="26"/>
          </w:rPr>
          <w:delText>5</w:delText>
        </w:r>
        <w:r w:rsidR="006F280F" w:rsidRPr="006F280F" w:rsidDel="00C002BF">
          <w:rPr>
            <w:b/>
            <w:bCs/>
            <w:i/>
            <w:iCs/>
            <w:noProof/>
            <w:webHidden/>
            <w:sz w:val="26"/>
            <w:szCs w:val="26"/>
          </w:rPr>
          <w:fldChar w:fldCharType="end"/>
        </w:r>
        <w:r w:rsidDel="00C002BF">
          <w:rPr>
            <w:noProof/>
            <w:sz w:val="26"/>
            <w:szCs w:val="26"/>
          </w:rPr>
          <w:fldChar w:fldCharType="end"/>
        </w:r>
      </w:del>
    </w:p>
    <w:p w14:paraId="256A4A17" w14:textId="0E56841D" w:rsidR="006F280F" w:rsidRPr="006F280F" w:rsidDel="00C002BF" w:rsidRDefault="00000000">
      <w:pPr>
        <w:rPr>
          <w:del w:id="651" w:author="ĐÀNG ANH MIN ROG" w:date="2023-06-11T06:52:00Z"/>
          <w:rFonts w:eastAsiaTheme="minorEastAsia"/>
          <w:noProof/>
          <w:kern w:val="2"/>
          <w:sz w:val="26"/>
          <w:szCs w:val="26"/>
          <w14:ligatures w14:val="standardContextual"/>
        </w:rPr>
        <w:pPrChange w:id="652" w:author="ĐÀNG ANH MIN ROG" w:date="2023-06-11T06:53:00Z">
          <w:pPr>
            <w:pStyle w:val="TOC2"/>
            <w:tabs>
              <w:tab w:val="right" w:leader="dot" w:pos="9395"/>
            </w:tabs>
          </w:pPr>
        </w:pPrChange>
      </w:pPr>
      <w:del w:id="653" w:author="ĐÀNG ANH MIN ROG" w:date="2023-06-11T06:52:00Z">
        <w:r w:rsidDel="00C002BF">
          <w:fldChar w:fldCharType="begin"/>
        </w:r>
        <w:r w:rsidDel="00C002BF">
          <w:delInstrText>HYPERLINK \l "_Toc136708494"</w:delInstrText>
        </w:r>
        <w:r w:rsidDel="00C002BF">
          <w:fldChar w:fldCharType="separate"/>
        </w:r>
        <w:r w:rsidR="006F280F" w:rsidRPr="006F280F" w:rsidDel="00C002BF">
          <w:rPr>
            <w:rStyle w:val="Hyperlink"/>
            <w:noProof/>
            <w:sz w:val="26"/>
            <w:szCs w:val="26"/>
          </w:rPr>
          <w:delText>2.1. Forntend</w:delText>
        </w:r>
        <w:r w:rsidR="006F280F" w:rsidRPr="006F280F" w:rsidDel="00C002BF">
          <w:rPr>
            <w:noProof/>
            <w:webHidden/>
            <w:sz w:val="26"/>
            <w:szCs w:val="26"/>
          </w:rPr>
          <w:tab/>
        </w:r>
        <w:r w:rsidR="006F280F" w:rsidRPr="006F280F" w:rsidDel="00C002BF">
          <w:rPr>
            <w:b/>
            <w:bCs/>
            <w:noProof/>
            <w:webHidden/>
            <w:sz w:val="26"/>
            <w:szCs w:val="26"/>
          </w:rPr>
          <w:fldChar w:fldCharType="begin"/>
        </w:r>
        <w:r w:rsidR="006F280F" w:rsidRPr="006F280F" w:rsidDel="00C002BF">
          <w:rPr>
            <w:noProof/>
            <w:webHidden/>
            <w:sz w:val="26"/>
            <w:szCs w:val="26"/>
          </w:rPr>
          <w:delInstrText xml:space="preserve"> PAGEREF _Toc136708494 \h </w:delInstrText>
        </w:r>
        <w:r w:rsidR="006F280F" w:rsidRPr="006F280F" w:rsidDel="00C002BF">
          <w:rPr>
            <w:b/>
            <w:bCs/>
            <w:noProof/>
            <w:webHidden/>
            <w:sz w:val="26"/>
            <w:szCs w:val="26"/>
          </w:rPr>
        </w:r>
        <w:r w:rsidR="006F280F" w:rsidRPr="006F280F" w:rsidDel="00C002BF">
          <w:rPr>
            <w:b/>
            <w:bCs/>
            <w:noProof/>
            <w:webHidden/>
            <w:sz w:val="26"/>
            <w:szCs w:val="26"/>
          </w:rPr>
          <w:fldChar w:fldCharType="separate"/>
        </w:r>
        <w:r w:rsidR="006F280F" w:rsidRPr="006F280F" w:rsidDel="00C002BF">
          <w:rPr>
            <w:noProof/>
            <w:webHidden/>
            <w:sz w:val="26"/>
            <w:szCs w:val="26"/>
          </w:rPr>
          <w:delText>5</w:delText>
        </w:r>
        <w:r w:rsidR="006F280F" w:rsidRPr="006F280F" w:rsidDel="00C002BF">
          <w:rPr>
            <w:b/>
            <w:bCs/>
            <w:noProof/>
            <w:webHidden/>
            <w:sz w:val="26"/>
            <w:szCs w:val="26"/>
          </w:rPr>
          <w:fldChar w:fldCharType="end"/>
        </w:r>
        <w:r w:rsidDel="00C002BF">
          <w:rPr>
            <w:noProof/>
            <w:sz w:val="26"/>
            <w:szCs w:val="26"/>
          </w:rPr>
          <w:fldChar w:fldCharType="end"/>
        </w:r>
      </w:del>
    </w:p>
    <w:p w14:paraId="79A9207B" w14:textId="741A6825" w:rsidR="006F280F" w:rsidRPr="006F280F" w:rsidDel="00C002BF" w:rsidRDefault="00000000">
      <w:pPr>
        <w:rPr>
          <w:del w:id="654" w:author="ĐÀNG ANH MIN ROG" w:date="2023-06-11T06:52:00Z"/>
          <w:rFonts w:eastAsiaTheme="minorEastAsia"/>
          <w:noProof/>
          <w:kern w:val="2"/>
          <w:sz w:val="26"/>
          <w:szCs w:val="26"/>
          <w14:ligatures w14:val="standardContextual"/>
        </w:rPr>
        <w:pPrChange w:id="655" w:author="ĐÀNG ANH MIN ROG" w:date="2023-06-11T06:53:00Z">
          <w:pPr>
            <w:pStyle w:val="TOC3"/>
            <w:tabs>
              <w:tab w:val="right" w:leader="dot" w:pos="9395"/>
            </w:tabs>
          </w:pPr>
        </w:pPrChange>
      </w:pPr>
      <w:del w:id="656" w:author="ĐÀNG ANH MIN ROG" w:date="2023-06-11T06:52:00Z">
        <w:r w:rsidDel="00C002BF">
          <w:fldChar w:fldCharType="begin"/>
        </w:r>
        <w:r w:rsidDel="00C002BF">
          <w:delInstrText>HYPERLINK \l "_Toc136708495"</w:delInstrText>
        </w:r>
        <w:r w:rsidDel="00C002BF">
          <w:fldChar w:fldCharType="separate"/>
        </w:r>
        <w:r w:rsidR="006F280F" w:rsidRPr="006F280F" w:rsidDel="00C002BF">
          <w:rPr>
            <w:rStyle w:val="Hyperlink"/>
            <w:noProof/>
            <w:sz w:val="26"/>
            <w:szCs w:val="26"/>
          </w:rPr>
          <w:delText>2.1.1. HTML:</w:delText>
        </w:r>
        <w:r w:rsidR="006F280F" w:rsidRPr="006F280F" w:rsidDel="00C002BF">
          <w:rPr>
            <w:noProof/>
            <w:webHidden/>
            <w:sz w:val="26"/>
            <w:szCs w:val="26"/>
          </w:rPr>
          <w:tab/>
        </w:r>
        <w:r w:rsidR="006F280F" w:rsidRPr="006F280F" w:rsidDel="00C002BF">
          <w:rPr>
            <w:noProof/>
            <w:webHidden/>
            <w:sz w:val="26"/>
            <w:szCs w:val="26"/>
          </w:rPr>
          <w:fldChar w:fldCharType="begin"/>
        </w:r>
        <w:r w:rsidR="006F280F" w:rsidRPr="006F280F" w:rsidDel="00C002BF">
          <w:rPr>
            <w:noProof/>
            <w:webHidden/>
            <w:sz w:val="26"/>
            <w:szCs w:val="26"/>
          </w:rPr>
          <w:delInstrText xml:space="preserve"> PAGEREF _Toc136708495 \h </w:delInstrText>
        </w:r>
        <w:r w:rsidR="006F280F" w:rsidRPr="006F280F" w:rsidDel="00C002BF">
          <w:rPr>
            <w:noProof/>
            <w:webHidden/>
            <w:sz w:val="26"/>
            <w:szCs w:val="26"/>
          </w:rPr>
        </w:r>
        <w:r w:rsidR="006F280F" w:rsidRPr="006F280F" w:rsidDel="00C002BF">
          <w:rPr>
            <w:noProof/>
            <w:webHidden/>
            <w:sz w:val="26"/>
            <w:szCs w:val="26"/>
          </w:rPr>
          <w:fldChar w:fldCharType="separate"/>
        </w:r>
        <w:r w:rsidR="006F280F" w:rsidRPr="006F280F" w:rsidDel="00C002BF">
          <w:rPr>
            <w:noProof/>
            <w:webHidden/>
            <w:sz w:val="26"/>
            <w:szCs w:val="26"/>
          </w:rPr>
          <w:delText>5</w:delText>
        </w:r>
        <w:r w:rsidR="006F280F" w:rsidRPr="006F280F" w:rsidDel="00C002BF">
          <w:rPr>
            <w:noProof/>
            <w:webHidden/>
            <w:sz w:val="26"/>
            <w:szCs w:val="26"/>
          </w:rPr>
          <w:fldChar w:fldCharType="end"/>
        </w:r>
        <w:r w:rsidDel="00C002BF">
          <w:rPr>
            <w:noProof/>
            <w:sz w:val="26"/>
            <w:szCs w:val="26"/>
          </w:rPr>
          <w:fldChar w:fldCharType="end"/>
        </w:r>
      </w:del>
    </w:p>
    <w:p w14:paraId="684FFD80" w14:textId="24085F1F" w:rsidR="006F280F" w:rsidRPr="006F280F" w:rsidDel="00C002BF" w:rsidRDefault="00000000">
      <w:pPr>
        <w:rPr>
          <w:del w:id="657" w:author="ĐÀNG ANH MIN ROG" w:date="2023-06-11T06:52:00Z"/>
          <w:rFonts w:eastAsiaTheme="minorEastAsia"/>
          <w:noProof/>
          <w:kern w:val="2"/>
          <w:sz w:val="26"/>
          <w:szCs w:val="26"/>
          <w14:ligatures w14:val="standardContextual"/>
        </w:rPr>
        <w:pPrChange w:id="658" w:author="ĐÀNG ANH MIN ROG" w:date="2023-06-11T06:53:00Z">
          <w:pPr>
            <w:pStyle w:val="TOC3"/>
            <w:tabs>
              <w:tab w:val="right" w:leader="dot" w:pos="9395"/>
            </w:tabs>
          </w:pPr>
        </w:pPrChange>
      </w:pPr>
      <w:del w:id="659" w:author="ĐÀNG ANH MIN ROG" w:date="2023-06-11T06:52:00Z">
        <w:r w:rsidDel="00C002BF">
          <w:fldChar w:fldCharType="begin"/>
        </w:r>
        <w:r w:rsidDel="00C002BF">
          <w:delInstrText>HYPERLINK \l "_Toc136708496"</w:delInstrText>
        </w:r>
        <w:r w:rsidDel="00C002BF">
          <w:fldChar w:fldCharType="separate"/>
        </w:r>
        <w:r w:rsidR="006F280F" w:rsidRPr="006F280F" w:rsidDel="00C002BF">
          <w:rPr>
            <w:rStyle w:val="Hyperlink"/>
            <w:noProof/>
            <w:sz w:val="26"/>
            <w:szCs w:val="26"/>
          </w:rPr>
          <w:delText>2.1.2. CSS:</w:delText>
        </w:r>
        <w:r w:rsidR="006F280F" w:rsidRPr="006F280F" w:rsidDel="00C002BF">
          <w:rPr>
            <w:noProof/>
            <w:webHidden/>
            <w:sz w:val="26"/>
            <w:szCs w:val="26"/>
          </w:rPr>
          <w:tab/>
        </w:r>
        <w:r w:rsidR="006F280F" w:rsidRPr="006F280F" w:rsidDel="00C002BF">
          <w:rPr>
            <w:noProof/>
            <w:webHidden/>
            <w:sz w:val="26"/>
            <w:szCs w:val="26"/>
          </w:rPr>
          <w:fldChar w:fldCharType="begin"/>
        </w:r>
        <w:r w:rsidR="006F280F" w:rsidRPr="006F280F" w:rsidDel="00C002BF">
          <w:rPr>
            <w:noProof/>
            <w:webHidden/>
            <w:sz w:val="26"/>
            <w:szCs w:val="26"/>
          </w:rPr>
          <w:delInstrText xml:space="preserve"> PAGEREF _Toc136708496 \h </w:delInstrText>
        </w:r>
        <w:r w:rsidR="006F280F" w:rsidRPr="006F280F" w:rsidDel="00C002BF">
          <w:rPr>
            <w:noProof/>
            <w:webHidden/>
            <w:sz w:val="26"/>
            <w:szCs w:val="26"/>
          </w:rPr>
        </w:r>
        <w:r w:rsidR="006F280F" w:rsidRPr="006F280F" w:rsidDel="00C002BF">
          <w:rPr>
            <w:noProof/>
            <w:webHidden/>
            <w:sz w:val="26"/>
            <w:szCs w:val="26"/>
          </w:rPr>
          <w:fldChar w:fldCharType="separate"/>
        </w:r>
        <w:r w:rsidR="006F280F" w:rsidRPr="006F280F" w:rsidDel="00C002BF">
          <w:rPr>
            <w:noProof/>
            <w:webHidden/>
            <w:sz w:val="26"/>
            <w:szCs w:val="26"/>
          </w:rPr>
          <w:delText>5</w:delText>
        </w:r>
        <w:r w:rsidR="006F280F" w:rsidRPr="006F280F" w:rsidDel="00C002BF">
          <w:rPr>
            <w:noProof/>
            <w:webHidden/>
            <w:sz w:val="26"/>
            <w:szCs w:val="26"/>
          </w:rPr>
          <w:fldChar w:fldCharType="end"/>
        </w:r>
        <w:r w:rsidDel="00C002BF">
          <w:rPr>
            <w:noProof/>
            <w:sz w:val="26"/>
            <w:szCs w:val="26"/>
          </w:rPr>
          <w:fldChar w:fldCharType="end"/>
        </w:r>
      </w:del>
    </w:p>
    <w:p w14:paraId="5FBD0A37" w14:textId="27641A1E" w:rsidR="006F280F" w:rsidRPr="006F280F" w:rsidDel="00C002BF" w:rsidRDefault="00000000">
      <w:pPr>
        <w:rPr>
          <w:del w:id="660" w:author="ĐÀNG ANH MIN ROG" w:date="2023-06-11T06:52:00Z"/>
          <w:rFonts w:eastAsiaTheme="minorEastAsia"/>
          <w:noProof/>
          <w:kern w:val="2"/>
          <w:sz w:val="26"/>
          <w:szCs w:val="26"/>
          <w14:ligatures w14:val="standardContextual"/>
        </w:rPr>
        <w:pPrChange w:id="661" w:author="ĐÀNG ANH MIN ROG" w:date="2023-06-11T06:53:00Z">
          <w:pPr>
            <w:pStyle w:val="TOC3"/>
            <w:tabs>
              <w:tab w:val="right" w:leader="dot" w:pos="9395"/>
            </w:tabs>
          </w:pPr>
        </w:pPrChange>
      </w:pPr>
      <w:del w:id="662" w:author="ĐÀNG ANH MIN ROG" w:date="2023-06-11T06:52:00Z">
        <w:r w:rsidDel="00C002BF">
          <w:fldChar w:fldCharType="begin"/>
        </w:r>
        <w:r w:rsidDel="00C002BF">
          <w:delInstrText>HYPERLINK \l "_Toc136708497"</w:delInstrText>
        </w:r>
        <w:r w:rsidDel="00C002BF">
          <w:fldChar w:fldCharType="separate"/>
        </w:r>
        <w:r w:rsidR="006F280F" w:rsidRPr="006F280F" w:rsidDel="00C002BF">
          <w:rPr>
            <w:rStyle w:val="Hyperlink"/>
            <w:noProof/>
            <w:sz w:val="26"/>
            <w:szCs w:val="26"/>
          </w:rPr>
          <w:delText>2.1.3. BOOTSTRAP:</w:delText>
        </w:r>
        <w:r w:rsidR="006F280F" w:rsidRPr="006F280F" w:rsidDel="00C002BF">
          <w:rPr>
            <w:noProof/>
            <w:webHidden/>
            <w:sz w:val="26"/>
            <w:szCs w:val="26"/>
          </w:rPr>
          <w:tab/>
        </w:r>
        <w:r w:rsidR="006F280F" w:rsidRPr="006F280F" w:rsidDel="00C002BF">
          <w:rPr>
            <w:noProof/>
            <w:webHidden/>
            <w:sz w:val="26"/>
            <w:szCs w:val="26"/>
          </w:rPr>
          <w:fldChar w:fldCharType="begin"/>
        </w:r>
        <w:r w:rsidR="006F280F" w:rsidRPr="006F280F" w:rsidDel="00C002BF">
          <w:rPr>
            <w:noProof/>
            <w:webHidden/>
            <w:sz w:val="26"/>
            <w:szCs w:val="26"/>
          </w:rPr>
          <w:delInstrText xml:space="preserve"> PAGEREF _Toc136708497 \h </w:delInstrText>
        </w:r>
        <w:r w:rsidR="006F280F" w:rsidRPr="006F280F" w:rsidDel="00C002BF">
          <w:rPr>
            <w:noProof/>
            <w:webHidden/>
            <w:sz w:val="26"/>
            <w:szCs w:val="26"/>
          </w:rPr>
        </w:r>
        <w:r w:rsidR="006F280F" w:rsidRPr="006F280F" w:rsidDel="00C002BF">
          <w:rPr>
            <w:noProof/>
            <w:webHidden/>
            <w:sz w:val="26"/>
            <w:szCs w:val="26"/>
          </w:rPr>
          <w:fldChar w:fldCharType="separate"/>
        </w:r>
        <w:r w:rsidR="006F280F" w:rsidRPr="006F280F" w:rsidDel="00C002BF">
          <w:rPr>
            <w:noProof/>
            <w:webHidden/>
            <w:sz w:val="26"/>
            <w:szCs w:val="26"/>
          </w:rPr>
          <w:delText>6</w:delText>
        </w:r>
        <w:r w:rsidR="006F280F" w:rsidRPr="006F280F" w:rsidDel="00C002BF">
          <w:rPr>
            <w:noProof/>
            <w:webHidden/>
            <w:sz w:val="26"/>
            <w:szCs w:val="26"/>
          </w:rPr>
          <w:fldChar w:fldCharType="end"/>
        </w:r>
        <w:r w:rsidDel="00C002BF">
          <w:rPr>
            <w:noProof/>
            <w:sz w:val="26"/>
            <w:szCs w:val="26"/>
          </w:rPr>
          <w:fldChar w:fldCharType="end"/>
        </w:r>
      </w:del>
    </w:p>
    <w:p w14:paraId="723DBD57" w14:textId="79DD4AF8" w:rsidR="006F280F" w:rsidRPr="006F280F" w:rsidDel="00C002BF" w:rsidRDefault="00000000">
      <w:pPr>
        <w:rPr>
          <w:del w:id="663" w:author="ĐÀNG ANH MIN ROG" w:date="2023-06-11T06:52:00Z"/>
          <w:rFonts w:eastAsiaTheme="minorEastAsia"/>
          <w:noProof/>
          <w:kern w:val="2"/>
          <w:sz w:val="26"/>
          <w:szCs w:val="26"/>
          <w14:ligatures w14:val="standardContextual"/>
        </w:rPr>
        <w:pPrChange w:id="664" w:author="ĐÀNG ANH MIN ROG" w:date="2023-06-11T06:53:00Z">
          <w:pPr>
            <w:pStyle w:val="TOC3"/>
            <w:tabs>
              <w:tab w:val="right" w:leader="dot" w:pos="9395"/>
            </w:tabs>
          </w:pPr>
        </w:pPrChange>
      </w:pPr>
      <w:del w:id="665" w:author="ĐÀNG ANH MIN ROG" w:date="2023-06-11T06:52:00Z">
        <w:r w:rsidDel="00C002BF">
          <w:fldChar w:fldCharType="begin"/>
        </w:r>
        <w:r w:rsidDel="00C002BF">
          <w:delInstrText>HYPERLINK \l "_Toc136708498"</w:delInstrText>
        </w:r>
        <w:r w:rsidDel="00C002BF">
          <w:fldChar w:fldCharType="separate"/>
        </w:r>
        <w:r w:rsidR="006F280F" w:rsidRPr="006F280F" w:rsidDel="00C002BF">
          <w:rPr>
            <w:rStyle w:val="Hyperlink"/>
            <w:noProof/>
            <w:sz w:val="26"/>
            <w:szCs w:val="26"/>
          </w:rPr>
          <w:delText>2.1.4. JAVASRIPT (JS):</w:delText>
        </w:r>
        <w:r w:rsidR="006F280F" w:rsidRPr="006F280F" w:rsidDel="00C002BF">
          <w:rPr>
            <w:noProof/>
            <w:webHidden/>
            <w:sz w:val="26"/>
            <w:szCs w:val="26"/>
          </w:rPr>
          <w:tab/>
        </w:r>
        <w:r w:rsidR="006F280F" w:rsidRPr="006F280F" w:rsidDel="00C002BF">
          <w:rPr>
            <w:noProof/>
            <w:webHidden/>
            <w:sz w:val="26"/>
            <w:szCs w:val="26"/>
          </w:rPr>
          <w:fldChar w:fldCharType="begin"/>
        </w:r>
        <w:r w:rsidR="006F280F" w:rsidRPr="006F280F" w:rsidDel="00C002BF">
          <w:rPr>
            <w:noProof/>
            <w:webHidden/>
            <w:sz w:val="26"/>
            <w:szCs w:val="26"/>
          </w:rPr>
          <w:delInstrText xml:space="preserve"> PAGEREF _Toc136708498 \h </w:delInstrText>
        </w:r>
        <w:r w:rsidR="006F280F" w:rsidRPr="006F280F" w:rsidDel="00C002BF">
          <w:rPr>
            <w:noProof/>
            <w:webHidden/>
            <w:sz w:val="26"/>
            <w:szCs w:val="26"/>
          </w:rPr>
        </w:r>
        <w:r w:rsidR="006F280F" w:rsidRPr="006F280F" w:rsidDel="00C002BF">
          <w:rPr>
            <w:noProof/>
            <w:webHidden/>
            <w:sz w:val="26"/>
            <w:szCs w:val="26"/>
          </w:rPr>
          <w:fldChar w:fldCharType="separate"/>
        </w:r>
        <w:r w:rsidR="006F280F" w:rsidRPr="006F280F" w:rsidDel="00C002BF">
          <w:rPr>
            <w:noProof/>
            <w:webHidden/>
            <w:sz w:val="26"/>
            <w:szCs w:val="26"/>
          </w:rPr>
          <w:delText>7</w:delText>
        </w:r>
        <w:r w:rsidR="006F280F" w:rsidRPr="006F280F" w:rsidDel="00C002BF">
          <w:rPr>
            <w:noProof/>
            <w:webHidden/>
            <w:sz w:val="26"/>
            <w:szCs w:val="26"/>
          </w:rPr>
          <w:fldChar w:fldCharType="end"/>
        </w:r>
        <w:r w:rsidDel="00C002BF">
          <w:rPr>
            <w:noProof/>
            <w:sz w:val="26"/>
            <w:szCs w:val="26"/>
          </w:rPr>
          <w:fldChar w:fldCharType="end"/>
        </w:r>
      </w:del>
    </w:p>
    <w:p w14:paraId="459598E2" w14:textId="3F83C6B0" w:rsidR="006F280F" w:rsidRPr="006F280F" w:rsidDel="00C002BF" w:rsidRDefault="00000000">
      <w:pPr>
        <w:rPr>
          <w:del w:id="666" w:author="ĐÀNG ANH MIN ROG" w:date="2023-06-11T06:52:00Z"/>
          <w:rFonts w:eastAsiaTheme="minorEastAsia"/>
          <w:noProof/>
          <w:kern w:val="2"/>
          <w:sz w:val="26"/>
          <w:szCs w:val="26"/>
          <w14:ligatures w14:val="standardContextual"/>
        </w:rPr>
        <w:pPrChange w:id="667" w:author="ĐÀNG ANH MIN ROG" w:date="2023-06-11T06:53:00Z">
          <w:pPr>
            <w:pStyle w:val="TOC3"/>
            <w:tabs>
              <w:tab w:val="right" w:leader="dot" w:pos="9395"/>
            </w:tabs>
          </w:pPr>
        </w:pPrChange>
      </w:pPr>
      <w:del w:id="668" w:author="ĐÀNG ANH MIN ROG" w:date="2023-06-11T06:52:00Z">
        <w:r w:rsidDel="00C002BF">
          <w:fldChar w:fldCharType="begin"/>
        </w:r>
        <w:r w:rsidDel="00C002BF">
          <w:delInstrText>HYPERLINK \l "_Toc136708499"</w:delInstrText>
        </w:r>
        <w:r w:rsidDel="00C002BF">
          <w:fldChar w:fldCharType="separate"/>
        </w:r>
        <w:r w:rsidR="006F280F" w:rsidRPr="006F280F" w:rsidDel="00C002BF">
          <w:rPr>
            <w:rStyle w:val="Hyperlink"/>
            <w:noProof/>
            <w:sz w:val="26"/>
            <w:szCs w:val="26"/>
          </w:rPr>
          <w:delText>2.1.5. JQUERY:</w:delText>
        </w:r>
        <w:r w:rsidR="006F280F" w:rsidRPr="006F280F" w:rsidDel="00C002BF">
          <w:rPr>
            <w:noProof/>
            <w:webHidden/>
            <w:sz w:val="26"/>
            <w:szCs w:val="26"/>
          </w:rPr>
          <w:tab/>
        </w:r>
        <w:r w:rsidR="006F280F" w:rsidRPr="006F280F" w:rsidDel="00C002BF">
          <w:rPr>
            <w:noProof/>
            <w:webHidden/>
            <w:sz w:val="26"/>
            <w:szCs w:val="26"/>
          </w:rPr>
          <w:fldChar w:fldCharType="begin"/>
        </w:r>
        <w:r w:rsidR="006F280F" w:rsidRPr="006F280F" w:rsidDel="00C002BF">
          <w:rPr>
            <w:noProof/>
            <w:webHidden/>
            <w:sz w:val="26"/>
            <w:szCs w:val="26"/>
          </w:rPr>
          <w:delInstrText xml:space="preserve"> PAGEREF _Toc136708499 \h </w:delInstrText>
        </w:r>
        <w:r w:rsidR="006F280F" w:rsidRPr="006F280F" w:rsidDel="00C002BF">
          <w:rPr>
            <w:noProof/>
            <w:webHidden/>
            <w:sz w:val="26"/>
            <w:szCs w:val="26"/>
          </w:rPr>
        </w:r>
        <w:r w:rsidR="006F280F" w:rsidRPr="006F280F" w:rsidDel="00C002BF">
          <w:rPr>
            <w:noProof/>
            <w:webHidden/>
            <w:sz w:val="26"/>
            <w:szCs w:val="26"/>
          </w:rPr>
          <w:fldChar w:fldCharType="separate"/>
        </w:r>
        <w:r w:rsidR="006F280F" w:rsidRPr="006F280F" w:rsidDel="00C002BF">
          <w:rPr>
            <w:noProof/>
            <w:webHidden/>
            <w:sz w:val="26"/>
            <w:szCs w:val="26"/>
          </w:rPr>
          <w:delText>8</w:delText>
        </w:r>
        <w:r w:rsidR="006F280F" w:rsidRPr="006F280F" w:rsidDel="00C002BF">
          <w:rPr>
            <w:noProof/>
            <w:webHidden/>
            <w:sz w:val="26"/>
            <w:szCs w:val="26"/>
          </w:rPr>
          <w:fldChar w:fldCharType="end"/>
        </w:r>
        <w:r w:rsidDel="00C002BF">
          <w:rPr>
            <w:noProof/>
            <w:sz w:val="26"/>
            <w:szCs w:val="26"/>
          </w:rPr>
          <w:fldChar w:fldCharType="end"/>
        </w:r>
      </w:del>
    </w:p>
    <w:p w14:paraId="1716EDB2" w14:textId="3DADF232" w:rsidR="006F280F" w:rsidRPr="006F280F" w:rsidDel="00C002BF" w:rsidRDefault="00000000">
      <w:pPr>
        <w:rPr>
          <w:del w:id="669" w:author="ĐÀNG ANH MIN ROG" w:date="2023-06-11T06:52:00Z"/>
          <w:rFonts w:eastAsiaTheme="minorEastAsia"/>
          <w:noProof/>
          <w:kern w:val="2"/>
          <w:sz w:val="26"/>
          <w:szCs w:val="26"/>
          <w14:ligatures w14:val="standardContextual"/>
        </w:rPr>
        <w:pPrChange w:id="670" w:author="ĐÀNG ANH MIN ROG" w:date="2023-06-11T06:53:00Z">
          <w:pPr>
            <w:pStyle w:val="TOC2"/>
            <w:tabs>
              <w:tab w:val="right" w:leader="dot" w:pos="9395"/>
            </w:tabs>
          </w:pPr>
        </w:pPrChange>
      </w:pPr>
      <w:del w:id="671" w:author="ĐÀNG ANH MIN ROG" w:date="2023-06-11T06:52:00Z">
        <w:r w:rsidDel="00C002BF">
          <w:fldChar w:fldCharType="begin"/>
        </w:r>
        <w:r w:rsidDel="00C002BF">
          <w:delInstrText>HYPERLINK \l "_Toc136708500"</w:delInstrText>
        </w:r>
        <w:r w:rsidDel="00C002BF">
          <w:fldChar w:fldCharType="separate"/>
        </w:r>
        <w:r w:rsidR="006F280F" w:rsidRPr="006F280F" w:rsidDel="00C002BF">
          <w:rPr>
            <w:rStyle w:val="Hyperlink"/>
            <w:noProof/>
            <w:sz w:val="26"/>
            <w:szCs w:val="26"/>
          </w:rPr>
          <w:delText>2.2. Backend</w:delText>
        </w:r>
        <w:r w:rsidR="006F280F" w:rsidRPr="006F280F" w:rsidDel="00C002BF">
          <w:rPr>
            <w:noProof/>
            <w:webHidden/>
            <w:sz w:val="26"/>
            <w:szCs w:val="26"/>
          </w:rPr>
          <w:tab/>
        </w:r>
        <w:r w:rsidR="006F280F" w:rsidRPr="006F280F" w:rsidDel="00C002BF">
          <w:rPr>
            <w:b/>
            <w:bCs/>
            <w:noProof/>
            <w:webHidden/>
            <w:sz w:val="26"/>
            <w:szCs w:val="26"/>
          </w:rPr>
          <w:fldChar w:fldCharType="begin"/>
        </w:r>
        <w:r w:rsidR="006F280F" w:rsidRPr="006F280F" w:rsidDel="00C002BF">
          <w:rPr>
            <w:noProof/>
            <w:webHidden/>
            <w:sz w:val="26"/>
            <w:szCs w:val="26"/>
          </w:rPr>
          <w:delInstrText xml:space="preserve"> PAGEREF _Toc136708500 \h </w:delInstrText>
        </w:r>
        <w:r w:rsidR="006F280F" w:rsidRPr="006F280F" w:rsidDel="00C002BF">
          <w:rPr>
            <w:b/>
            <w:bCs/>
            <w:noProof/>
            <w:webHidden/>
            <w:sz w:val="26"/>
            <w:szCs w:val="26"/>
          </w:rPr>
        </w:r>
        <w:r w:rsidR="006F280F" w:rsidRPr="006F280F" w:rsidDel="00C002BF">
          <w:rPr>
            <w:b/>
            <w:bCs/>
            <w:noProof/>
            <w:webHidden/>
            <w:sz w:val="26"/>
            <w:szCs w:val="26"/>
          </w:rPr>
          <w:fldChar w:fldCharType="separate"/>
        </w:r>
        <w:r w:rsidR="006F280F" w:rsidRPr="006F280F" w:rsidDel="00C002BF">
          <w:rPr>
            <w:noProof/>
            <w:webHidden/>
            <w:sz w:val="26"/>
            <w:szCs w:val="26"/>
          </w:rPr>
          <w:delText>9</w:delText>
        </w:r>
        <w:r w:rsidR="006F280F" w:rsidRPr="006F280F" w:rsidDel="00C002BF">
          <w:rPr>
            <w:b/>
            <w:bCs/>
            <w:noProof/>
            <w:webHidden/>
            <w:sz w:val="26"/>
            <w:szCs w:val="26"/>
          </w:rPr>
          <w:fldChar w:fldCharType="end"/>
        </w:r>
        <w:r w:rsidDel="00C002BF">
          <w:rPr>
            <w:noProof/>
            <w:sz w:val="26"/>
            <w:szCs w:val="26"/>
          </w:rPr>
          <w:fldChar w:fldCharType="end"/>
        </w:r>
      </w:del>
    </w:p>
    <w:p w14:paraId="65A9861A" w14:textId="38FF4E87" w:rsidR="006F280F" w:rsidRPr="006F280F" w:rsidDel="00C002BF" w:rsidRDefault="00000000">
      <w:pPr>
        <w:rPr>
          <w:del w:id="672" w:author="ĐÀNG ANH MIN ROG" w:date="2023-06-11T06:52:00Z"/>
          <w:rFonts w:eastAsiaTheme="minorEastAsia"/>
          <w:noProof/>
          <w:kern w:val="2"/>
          <w:sz w:val="26"/>
          <w:szCs w:val="26"/>
          <w14:ligatures w14:val="standardContextual"/>
        </w:rPr>
        <w:pPrChange w:id="673" w:author="ĐÀNG ANH MIN ROG" w:date="2023-06-11T06:53:00Z">
          <w:pPr>
            <w:pStyle w:val="TOC3"/>
            <w:tabs>
              <w:tab w:val="right" w:leader="dot" w:pos="9395"/>
            </w:tabs>
          </w:pPr>
        </w:pPrChange>
      </w:pPr>
      <w:del w:id="674" w:author="ĐÀNG ANH MIN ROG" w:date="2023-06-11T06:52:00Z">
        <w:r w:rsidDel="00C002BF">
          <w:fldChar w:fldCharType="begin"/>
        </w:r>
        <w:r w:rsidDel="00C002BF">
          <w:delInstrText>HYPERLINK \l "_Toc136708501"</w:delInstrText>
        </w:r>
        <w:r w:rsidDel="00C002BF">
          <w:fldChar w:fldCharType="separate"/>
        </w:r>
        <w:r w:rsidR="006F280F" w:rsidRPr="006F280F" w:rsidDel="00C002BF">
          <w:rPr>
            <w:rStyle w:val="Hyperlink"/>
            <w:noProof/>
            <w:sz w:val="26"/>
            <w:szCs w:val="26"/>
          </w:rPr>
          <w:delText>2.2.1. Ngôn ngữ lập trình C#:</w:delText>
        </w:r>
        <w:r w:rsidR="006F280F" w:rsidRPr="006F280F" w:rsidDel="00C002BF">
          <w:rPr>
            <w:noProof/>
            <w:webHidden/>
            <w:sz w:val="26"/>
            <w:szCs w:val="26"/>
          </w:rPr>
          <w:tab/>
        </w:r>
        <w:r w:rsidR="006F280F" w:rsidRPr="006F280F" w:rsidDel="00C002BF">
          <w:rPr>
            <w:noProof/>
            <w:webHidden/>
            <w:sz w:val="26"/>
            <w:szCs w:val="26"/>
          </w:rPr>
          <w:fldChar w:fldCharType="begin"/>
        </w:r>
        <w:r w:rsidR="006F280F" w:rsidRPr="006F280F" w:rsidDel="00C002BF">
          <w:rPr>
            <w:noProof/>
            <w:webHidden/>
            <w:sz w:val="26"/>
            <w:szCs w:val="26"/>
          </w:rPr>
          <w:delInstrText xml:space="preserve"> PAGEREF _Toc136708501 \h </w:delInstrText>
        </w:r>
        <w:r w:rsidR="006F280F" w:rsidRPr="006F280F" w:rsidDel="00C002BF">
          <w:rPr>
            <w:noProof/>
            <w:webHidden/>
            <w:sz w:val="26"/>
            <w:szCs w:val="26"/>
          </w:rPr>
        </w:r>
        <w:r w:rsidR="006F280F" w:rsidRPr="006F280F" w:rsidDel="00C002BF">
          <w:rPr>
            <w:noProof/>
            <w:webHidden/>
            <w:sz w:val="26"/>
            <w:szCs w:val="26"/>
          </w:rPr>
          <w:fldChar w:fldCharType="separate"/>
        </w:r>
        <w:r w:rsidR="006F280F" w:rsidRPr="006F280F" w:rsidDel="00C002BF">
          <w:rPr>
            <w:noProof/>
            <w:webHidden/>
            <w:sz w:val="26"/>
            <w:szCs w:val="26"/>
          </w:rPr>
          <w:delText>9</w:delText>
        </w:r>
        <w:r w:rsidR="006F280F" w:rsidRPr="006F280F" w:rsidDel="00C002BF">
          <w:rPr>
            <w:noProof/>
            <w:webHidden/>
            <w:sz w:val="26"/>
            <w:szCs w:val="26"/>
          </w:rPr>
          <w:fldChar w:fldCharType="end"/>
        </w:r>
        <w:r w:rsidDel="00C002BF">
          <w:rPr>
            <w:noProof/>
            <w:sz w:val="26"/>
            <w:szCs w:val="26"/>
          </w:rPr>
          <w:fldChar w:fldCharType="end"/>
        </w:r>
      </w:del>
    </w:p>
    <w:p w14:paraId="338A7561" w14:textId="17D34F94" w:rsidR="006F280F" w:rsidRPr="006F280F" w:rsidDel="00C002BF" w:rsidRDefault="00000000">
      <w:pPr>
        <w:rPr>
          <w:del w:id="675" w:author="ĐÀNG ANH MIN ROG" w:date="2023-06-11T06:52:00Z"/>
          <w:rFonts w:eastAsiaTheme="minorEastAsia"/>
          <w:noProof/>
          <w:kern w:val="2"/>
          <w:sz w:val="26"/>
          <w:szCs w:val="26"/>
          <w14:ligatures w14:val="standardContextual"/>
        </w:rPr>
        <w:pPrChange w:id="676" w:author="ĐÀNG ANH MIN ROG" w:date="2023-06-11T06:53:00Z">
          <w:pPr>
            <w:pStyle w:val="TOC3"/>
            <w:tabs>
              <w:tab w:val="right" w:leader="dot" w:pos="9395"/>
            </w:tabs>
          </w:pPr>
        </w:pPrChange>
      </w:pPr>
      <w:del w:id="677" w:author="ĐÀNG ANH MIN ROG" w:date="2023-06-11T06:52:00Z">
        <w:r w:rsidDel="00C002BF">
          <w:fldChar w:fldCharType="begin"/>
        </w:r>
        <w:r w:rsidDel="00C002BF">
          <w:delInstrText>HYPERLINK \l "_Toc136708502"</w:delInstrText>
        </w:r>
        <w:r w:rsidDel="00C002BF">
          <w:fldChar w:fldCharType="separate"/>
        </w:r>
        <w:r w:rsidR="006F280F" w:rsidRPr="006F280F" w:rsidDel="00C002BF">
          <w:rPr>
            <w:rStyle w:val="Hyperlink"/>
            <w:noProof/>
            <w:sz w:val="26"/>
            <w:szCs w:val="26"/>
          </w:rPr>
          <w:delText>2.2.2. ASP.NET CORE:</w:delText>
        </w:r>
        <w:r w:rsidR="006F280F" w:rsidRPr="006F280F" w:rsidDel="00C002BF">
          <w:rPr>
            <w:noProof/>
            <w:webHidden/>
            <w:sz w:val="26"/>
            <w:szCs w:val="26"/>
          </w:rPr>
          <w:tab/>
        </w:r>
        <w:r w:rsidR="006F280F" w:rsidRPr="006F280F" w:rsidDel="00C002BF">
          <w:rPr>
            <w:noProof/>
            <w:webHidden/>
            <w:sz w:val="26"/>
            <w:szCs w:val="26"/>
          </w:rPr>
          <w:fldChar w:fldCharType="begin"/>
        </w:r>
        <w:r w:rsidR="006F280F" w:rsidRPr="006F280F" w:rsidDel="00C002BF">
          <w:rPr>
            <w:noProof/>
            <w:webHidden/>
            <w:sz w:val="26"/>
            <w:szCs w:val="26"/>
          </w:rPr>
          <w:delInstrText xml:space="preserve"> PAGEREF _Toc136708502 \h </w:delInstrText>
        </w:r>
        <w:r w:rsidR="006F280F" w:rsidRPr="006F280F" w:rsidDel="00C002BF">
          <w:rPr>
            <w:noProof/>
            <w:webHidden/>
            <w:sz w:val="26"/>
            <w:szCs w:val="26"/>
          </w:rPr>
        </w:r>
        <w:r w:rsidR="006F280F" w:rsidRPr="006F280F" w:rsidDel="00C002BF">
          <w:rPr>
            <w:noProof/>
            <w:webHidden/>
            <w:sz w:val="26"/>
            <w:szCs w:val="26"/>
          </w:rPr>
          <w:fldChar w:fldCharType="separate"/>
        </w:r>
        <w:r w:rsidR="006F280F" w:rsidRPr="006F280F" w:rsidDel="00C002BF">
          <w:rPr>
            <w:noProof/>
            <w:webHidden/>
            <w:sz w:val="26"/>
            <w:szCs w:val="26"/>
          </w:rPr>
          <w:delText>9</w:delText>
        </w:r>
        <w:r w:rsidR="006F280F" w:rsidRPr="006F280F" w:rsidDel="00C002BF">
          <w:rPr>
            <w:noProof/>
            <w:webHidden/>
            <w:sz w:val="26"/>
            <w:szCs w:val="26"/>
          </w:rPr>
          <w:fldChar w:fldCharType="end"/>
        </w:r>
        <w:r w:rsidDel="00C002BF">
          <w:rPr>
            <w:noProof/>
            <w:sz w:val="26"/>
            <w:szCs w:val="26"/>
          </w:rPr>
          <w:fldChar w:fldCharType="end"/>
        </w:r>
      </w:del>
    </w:p>
    <w:p w14:paraId="61C5CD39" w14:textId="2906070A" w:rsidR="006F280F" w:rsidRPr="006F280F" w:rsidDel="00C002BF" w:rsidRDefault="00000000">
      <w:pPr>
        <w:rPr>
          <w:del w:id="678" w:author="ĐÀNG ANH MIN ROG" w:date="2023-06-11T06:52:00Z"/>
          <w:rFonts w:eastAsiaTheme="minorEastAsia"/>
          <w:noProof/>
          <w:kern w:val="2"/>
          <w:sz w:val="26"/>
          <w:szCs w:val="26"/>
          <w14:ligatures w14:val="standardContextual"/>
        </w:rPr>
        <w:pPrChange w:id="679" w:author="ĐÀNG ANH MIN ROG" w:date="2023-06-11T06:53:00Z">
          <w:pPr>
            <w:pStyle w:val="TOC3"/>
            <w:tabs>
              <w:tab w:val="right" w:leader="dot" w:pos="9395"/>
            </w:tabs>
          </w:pPr>
        </w:pPrChange>
      </w:pPr>
      <w:del w:id="680" w:author="ĐÀNG ANH MIN ROG" w:date="2023-06-11T06:52:00Z">
        <w:r w:rsidDel="00C002BF">
          <w:fldChar w:fldCharType="begin"/>
        </w:r>
        <w:r w:rsidDel="00C002BF">
          <w:delInstrText>HYPERLINK \l "_Toc136708503"</w:delInstrText>
        </w:r>
        <w:r w:rsidDel="00C002BF">
          <w:fldChar w:fldCharType="separate"/>
        </w:r>
        <w:r w:rsidR="006F280F" w:rsidRPr="006F280F" w:rsidDel="00C002BF">
          <w:rPr>
            <w:rStyle w:val="Hyperlink"/>
            <w:noProof/>
            <w:sz w:val="26"/>
            <w:szCs w:val="26"/>
          </w:rPr>
          <w:delText>2.2.3. Cơ sở dữ liệu SQL Server:</w:delText>
        </w:r>
        <w:r w:rsidR="006F280F" w:rsidRPr="006F280F" w:rsidDel="00C002BF">
          <w:rPr>
            <w:noProof/>
            <w:webHidden/>
            <w:sz w:val="26"/>
            <w:szCs w:val="26"/>
          </w:rPr>
          <w:tab/>
        </w:r>
        <w:r w:rsidR="006F280F" w:rsidRPr="006F280F" w:rsidDel="00C002BF">
          <w:rPr>
            <w:noProof/>
            <w:webHidden/>
            <w:sz w:val="26"/>
            <w:szCs w:val="26"/>
          </w:rPr>
          <w:fldChar w:fldCharType="begin"/>
        </w:r>
        <w:r w:rsidR="006F280F" w:rsidRPr="006F280F" w:rsidDel="00C002BF">
          <w:rPr>
            <w:noProof/>
            <w:webHidden/>
            <w:sz w:val="26"/>
            <w:szCs w:val="26"/>
          </w:rPr>
          <w:delInstrText xml:space="preserve"> PAGEREF _Toc136708503 \h </w:delInstrText>
        </w:r>
        <w:r w:rsidR="006F280F" w:rsidRPr="006F280F" w:rsidDel="00C002BF">
          <w:rPr>
            <w:noProof/>
            <w:webHidden/>
            <w:sz w:val="26"/>
            <w:szCs w:val="26"/>
          </w:rPr>
        </w:r>
        <w:r w:rsidR="006F280F" w:rsidRPr="006F280F" w:rsidDel="00C002BF">
          <w:rPr>
            <w:noProof/>
            <w:webHidden/>
            <w:sz w:val="26"/>
            <w:szCs w:val="26"/>
          </w:rPr>
          <w:fldChar w:fldCharType="separate"/>
        </w:r>
        <w:r w:rsidR="006F280F" w:rsidRPr="006F280F" w:rsidDel="00C002BF">
          <w:rPr>
            <w:noProof/>
            <w:webHidden/>
            <w:sz w:val="26"/>
            <w:szCs w:val="26"/>
          </w:rPr>
          <w:delText>12</w:delText>
        </w:r>
        <w:r w:rsidR="006F280F" w:rsidRPr="006F280F" w:rsidDel="00C002BF">
          <w:rPr>
            <w:noProof/>
            <w:webHidden/>
            <w:sz w:val="26"/>
            <w:szCs w:val="26"/>
          </w:rPr>
          <w:fldChar w:fldCharType="end"/>
        </w:r>
        <w:r w:rsidDel="00C002BF">
          <w:rPr>
            <w:noProof/>
            <w:sz w:val="26"/>
            <w:szCs w:val="26"/>
          </w:rPr>
          <w:fldChar w:fldCharType="end"/>
        </w:r>
      </w:del>
    </w:p>
    <w:p w14:paraId="7C5EEC61" w14:textId="5A78EC06" w:rsidR="006F280F" w:rsidRPr="006F280F" w:rsidDel="00C002BF" w:rsidRDefault="00000000">
      <w:pPr>
        <w:rPr>
          <w:del w:id="681" w:author="ĐÀNG ANH MIN ROG" w:date="2023-06-11T06:52:00Z"/>
          <w:rFonts w:eastAsiaTheme="minorEastAsia"/>
          <w:noProof/>
          <w:kern w:val="2"/>
          <w:sz w:val="26"/>
          <w:szCs w:val="26"/>
          <w14:ligatures w14:val="standardContextual"/>
        </w:rPr>
        <w:pPrChange w:id="682" w:author="ĐÀNG ANH MIN ROG" w:date="2023-06-11T06:53:00Z">
          <w:pPr>
            <w:pStyle w:val="TOC3"/>
            <w:tabs>
              <w:tab w:val="right" w:leader="dot" w:pos="9395"/>
            </w:tabs>
          </w:pPr>
        </w:pPrChange>
      </w:pPr>
      <w:del w:id="683" w:author="ĐÀNG ANH MIN ROG" w:date="2023-06-11T06:52:00Z">
        <w:r w:rsidDel="00C002BF">
          <w:fldChar w:fldCharType="begin"/>
        </w:r>
        <w:r w:rsidDel="00C002BF">
          <w:delInstrText>HYPERLINK \l "_Toc136708504"</w:delInstrText>
        </w:r>
        <w:r w:rsidDel="00C002BF">
          <w:fldChar w:fldCharType="separate"/>
        </w:r>
        <w:r w:rsidR="006F280F" w:rsidRPr="006F280F" w:rsidDel="00C002BF">
          <w:rPr>
            <w:rStyle w:val="Hyperlink"/>
            <w:noProof/>
            <w:sz w:val="26"/>
            <w:szCs w:val="26"/>
          </w:rPr>
          <w:delText>2.2.4. Repository pattern:</w:delText>
        </w:r>
        <w:r w:rsidR="006F280F" w:rsidRPr="006F280F" w:rsidDel="00C002BF">
          <w:rPr>
            <w:noProof/>
            <w:webHidden/>
            <w:sz w:val="26"/>
            <w:szCs w:val="26"/>
          </w:rPr>
          <w:tab/>
        </w:r>
        <w:r w:rsidR="006F280F" w:rsidRPr="006F280F" w:rsidDel="00C002BF">
          <w:rPr>
            <w:noProof/>
            <w:webHidden/>
            <w:sz w:val="26"/>
            <w:szCs w:val="26"/>
          </w:rPr>
          <w:fldChar w:fldCharType="begin"/>
        </w:r>
        <w:r w:rsidR="006F280F" w:rsidRPr="006F280F" w:rsidDel="00C002BF">
          <w:rPr>
            <w:noProof/>
            <w:webHidden/>
            <w:sz w:val="26"/>
            <w:szCs w:val="26"/>
          </w:rPr>
          <w:delInstrText xml:space="preserve"> PAGEREF _Toc136708504 \h </w:delInstrText>
        </w:r>
        <w:r w:rsidR="006F280F" w:rsidRPr="006F280F" w:rsidDel="00C002BF">
          <w:rPr>
            <w:noProof/>
            <w:webHidden/>
            <w:sz w:val="26"/>
            <w:szCs w:val="26"/>
          </w:rPr>
        </w:r>
        <w:r w:rsidR="006F280F" w:rsidRPr="006F280F" w:rsidDel="00C002BF">
          <w:rPr>
            <w:noProof/>
            <w:webHidden/>
            <w:sz w:val="26"/>
            <w:szCs w:val="26"/>
          </w:rPr>
          <w:fldChar w:fldCharType="separate"/>
        </w:r>
        <w:r w:rsidR="006F280F" w:rsidRPr="006F280F" w:rsidDel="00C002BF">
          <w:rPr>
            <w:noProof/>
            <w:webHidden/>
            <w:sz w:val="26"/>
            <w:szCs w:val="26"/>
          </w:rPr>
          <w:delText>13</w:delText>
        </w:r>
        <w:r w:rsidR="006F280F" w:rsidRPr="006F280F" w:rsidDel="00C002BF">
          <w:rPr>
            <w:noProof/>
            <w:webHidden/>
            <w:sz w:val="26"/>
            <w:szCs w:val="26"/>
          </w:rPr>
          <w:fldChar w:fldCharType="end"/>
        </w:r>
        <w:r w:rsidDel="00C002BF">
          <w:rPr>
            <w:noProof/>
            <w:sz w:val="26"/>
            <w:szCs w:val="26"/>
          </w:rPr>
          <w:fldChar w:fldCharType="end"/>
        </w:r>
      </w:del>
    </w:p>
    <w:p w14:paraId="609F3BEC" w14:textId="033DDF79" w:rsidR="006F280F" w:rsidRPr="006F280F" w:rsidDel="00C002BF" w:rsidRDefault="00000000">
      <w:pPr>
        <w:rPr>
          <w:del w:id="684" w:author="ĐÀNG ANH MIN ROG" w:date="2023-06-11T06:52:00Z"/>
          <w:rFonts w:eastAsiaTheme="minorEastAsia"/>
          <w:i/>
          <w:noProof/>
          <w:kern w:val="2"/>
          <w:szCs w:val="26"/>
          <w14:ligatures w14:val="standardContextual"/>
        </w:rPr>
        <w:pPrChange w:id="685" w:author="ĐÀNG ANH MIN ROG" w:date="2023-06-11T06:53:00Z">
          <w:pPr>
            <w:pStyle w:val="TOC1"/>
          </w:pPr>
        </w:pPrChange>
      </w:pPr>
      <w:del w:id="686" w:author="ĐÀNG ANH MIN ROG" w:date="2023-06-11T06:52:00Z">
        <w:r w:rsidDel="00C002BF">
          <w:fldChar w:fldCharType="begin"/>
        </w:r>
        <w:r w:rsidDel="00C002BF">
          <w:delInstrText>HYPERLINK \l "_Toc136708505"</w:delInstrText>
        </w:r>
        <w:r w:rsidDel="00C002BF">
          <w:fldChar w:fldCharType="separate"/>
        </w:r>
        <w:r w:rsidR="006F280F" w:rsidRPr="006F280F" w:rsidDel="00C002BF">
          <w:rPr>
            <w:rStyle w:val="Hyperlink"/>
            <w:caps/>
            <w:noProof/>
            <w:sz w:val="26"/>
            <w:szCs w:val="26"/>
          </w:rPr>
          <w:delText>CHƯƠNG 3.</w:delText>
        </w:r>
        <w:r w:rsidR="006F280F" w:rsidRPr="006F280F" w:rsidDel="00C002BF">
          <w:rPr>
            <w:rStyle w:val="Hyperlink"/>
            <w:noProof/>
            <w:sz w:val="26"/>
            <w:szCs w:val="26"/>
          </w:rPr>
          <w:delText xml:space="preserve"> KẾT QUẢ THỰC NGHIỆM</w:delText>
        </w:r>
        <w:r w:rsidR="006F280F" w:rsidRPr="006F280F" w:rsidDel="00C002BF">
          <w:rPr>
            <w:noProof/>
            <w:webHidden/>
            <w:sz w:val="26"/>
            <w:szCs w:val="26"/>
          </w:rPr>
          <w:tab/>
        </w:r>
        <w:r w:rsidR="006F280F" w:rsidRPr="006F280F" w:rsidDel="00C002BF">
          <w:rPr>
            <w:b/>
            <w:bCs/>
            <w:i/>
            <w:iCs/>
            <w:noProof/>
            <w:webHidden/>
            <w:sz w:val="26"/>
            <w:szCs w:val="26"/>
          </w:rPr>
          <w:fldChar w:fldCharType="begin"/>
        </w:r>
        <w:r w:rsidR="006F280F" w:rsidRPr="006F280F" w:rsidDel="00C002BF">
          <w:rPr>
            <w:noProof/>
            <w:webHidden/>
            <w:sz w:val="26"/>
            <w:szCs w:val="26"/>
          </w:rPr>
          <w:delInstrText xml:space="preserve"> PAGEREF _Toc136708505 \h </w:delInstrText>
        </w:r>
        <w:r w:rsidR="006F280F" w:rsidRPr="006F280F" w:rsidDel="00C002BF">
          <w:rPr>
            <w:b/>
            <w:bCs/>
            <w:i/>
            <w:iCs/>
            <w:noProof/>
            <w:webHidden/>
            <w:sz w:val="26"/>
            <w:szCs w:val="26"/>
          </w:rPr>
        </w:r>
        <w:r w:rsidR="006F280F" w:rsidRPr="006F280F" w:rsidDel="00C002BF">
          <w:rPr>
            <w:b/>
            <w:bCs/>
            <w:i/>
            <w:iCs/>
            <w:noProof/>
            <w:webHidden/>
            <w:sz w:val="26"/>
            <w:szCs w:val="26"/>
          </w:rPr>
          <w:fldChar w:fldCharType="separate"/>
        </w:r>
        <w:r w:rsidR="006F280F" w:rsidRPr="006F280F" w:rsidDel="00C002BF">
          <w:rPr>
            <w:noProof/>
            <w:webHidden/>
            <w:sz w:val="26"/>
            <w:szCs w:val="26"/>
          </w:rPr>
          <w:delText>15</w:delText>
        </w:r>
        <w:r w:rsidR="006F280F" w:rsidRPr="006F280F" w:rsidDel="00C002BF">
          <w:rPr>
            <w:b/>
            <w:bCs/>
            <w:i/>
            <w:iCs/>
            <w:noProof/>
            <w:webHidden/>
            <w:sz w:val="26"/>
            <w:szCs w:val="26"/>
          </w:rPr>
          <w:fldChar w:fldCharType="end"/>
        </w:r>
        <w:r w:rsidDel="00C002BF">
          <w:rPr>
            <w:noProof/>
            <w:sz w:val="26"/>
            <w:szCs w:val="26"/>
          </w:rPr>
          <w:fldChar w:fldCharType="end"/>
        </w:r>
      </w:del>
    </w:p>
    <w:p w14:paraId="57CAC225" w14:textId="42634176" w:rsidR="006F280F" w:rsidRPr="006F280F" w:rsidDel="00C002BF" w:rsidRDefault="00000000">
      <w:pPr>
        <w:rPr>
          <w:del w:id="687" w:author="ĐÀNG ANH MIN ROG" w:date="2023-06-11T06:52:00Z"/>
          <w:rFonts w:eastAsiaTheme="minorEastAsia"/>
          <w:noProof/>
          <w:kern w:val="2"/>
          <w:sz w:val="26"/>
          <w:szCs w:val="26"/>
          <w14:ligatures w14:val="standardContextual"/>
        </w:rPr>
        <w:pPrChange w:id="688" w:author="ĐÀNG ANH MIN ROG" w:date="2023-06-11T06:53:00Z">
          <w:pPr>
            <w:pStyle w:val="TOC2"/>
            <w:tabs>
              <w:tab w:val="right" w:leader="dot" w:pos="9395"/>
            </w:tabs>
          </w:pPr>
        </w:pPrChange>
      </w:pPr>
      <w:del w:id="689" w:author="ĐÀNG ANH MIN ROG" w:date="2023-06-11T06:52:00Z">
        <w:r w:rsidDel="00C002BF">
          <w:fldChar w:fldCharType="begin"/>
        </w:r>
        <w:r w:rsidDel="00C002BF">
          <w:delInstrText>HYPERLINK \l "_Toc136708506"</w:delInstrText>
        </w:r>
        <w:r w:rsidDel="00C002BF">
          <w:fldChar w:fldCharType="separate"/>
        </w:r>
        <w:r w:rsidR="006F280F" w:rsidRPr="006F280F" w:rsidDel="00C002BF">
          <w:rPr>
            <w:rStyle w:val="Hyperlink"/>
            <w:noProof/>
            <w:sz w:val="26"/>
            <w:szCs w:val="26"/>
          </w:rPr>
          <w:delText>3.1. Phân tích thiết kế hệ thống</w:delText>
        </w:r>
        <w:r w:rsidR="006F280F" w:rsidRPr="006F280F" w:rsidDel="00C002BF">
          <w:rPr>
            <w:noProof/>
            <w:webHidden/>
            <w:sz w:val="26"/>
            <w:szCs w:val="26"/>
          </w:rPr>
          <w:tab/>
        </w:r>
        <w:r w:rsidR="006F280F" w:rsidRPr="006F280F" w:rsidDel="00C002BF">
          <w:rPr>
            <w:b/>
            <w:bCs/>
            <w:noProof/>
            <w:webHidden/>
            <w:sz w:val="26"/>
            <w:szCs w:val="26"/>
          </w:rPr>
          <w:fldChar w:fldCharType="begin"/>
        </w:r>
        <w:r w:rsidR="006F280F" w:rsidRPr="006F280F" w:rsidDel="00C002BF">
          <w:rPr>
            <w:noProof/>
            <w:webHidden/>
            <w:sz w:val="26"/>
            <w:szCs w:val="26"/>
          </w:rPr>
          <w:delInstrText xml:space="preserve"> PAGEREF _Toc136708506 \h </w:delInstrText>
        </w:r>
        <w:r w:rsidR="006F280F" w:rsidRPr="006F280F" w:rsidDel="00C002BF">
          <w:rPr>
            <w:b/>
            <w:bCs/>
            <w:noProof/>
            <w:webHidden/>
            <w:sz w:val="26"/>
            <w:szCs w:val="26"/>
          </w:rPr>
        </w:r>
        <w:r w:rsidR="006F280F" w:rsidRPr="006F280F" w:rsidDel="00C002BF">
          <w:rPr>
            <w:b/>
            <w:bCs/>
            <w:noProof/>
            <w:webHidden/>
            <w:sz w:val="26"/>
            <w:szCs w:val="26"/>
          </w:rPr>
          <w:fldChar w:fldCharType="separate"/>
        </w:r>
        <w:r w:rsidR="006F280F" w:rsidRPr="006F280F" w:rsidDel="00C002BF">
          <w:rPr>
            <w:noProof/>
            <w:webHidden/>
            <w:sz w:val="26"/>
            <w:szCs w:val="26"/>
          </w:rPr>
          <w:delText>15</w:delText>
        </w:r>
        <w:r w:rsidR="006F280F" w:rsidRPr="006F280F" w:rsidDel="00C002BF">
          <w:rPr>
            <w:b/>
            <w:bCs/>
            <w:noProof/>
            <w:webHidden/>
            <w:sz w:val="26"/>
            <w:szCs w:val="26"/>
          </w:rPr>
          <w:fldChar w:fldCharType="end"/>
        </w:r>
        <w:r w:rsidDel="00C002BF">
          <w:rPr>
            <w:noProof/>
            <w:sz w:val="26"/>
            <w:szCs w:val="26"/>
          </w:rPr>
          <w:fldChar w:fldCharType="end"/>
        </w:r>
      </w:del>
    </w:p>
    <w:p w14:paraId="1886F77C" w14:textId="0D6FFB80" w:rsidR="006F280F" w:rsidRPr="006F280F" w:rsidDel="00C002BF" w:rsidRDefault="00000000">
      <w:pPr>
        <w:rPr>
          <w:del w:id="690" w:author="ĐÀNG ANH MIN ROG" w:date="2023-06-11T06:52:00Z"/>
          <w:rFonts w:eastAsiaTheme="minorEastAsia"/>
          <w:noProof/>
          <w:kern w:val="2"/>
          <w:sz w:val="26"/>
          <w:szCs w:val="26"/>
          <w14:ligatures w14:val="standardContextual"/>
        </w:rPr>
        <w:pPrChange w:id="691" w:author="ĐÀNG ANH MIN ROG" w:date="2023-06-11T06:53:00Z">
          <w:pPr>
            <w:pStyle w:val="TOC3"/>
            <w:tabs>
              <w:tab w:val="right" w:leader="dot" w:pos="9395"/>
            </w:tabs>
          </w:pPr>
        </w:pPrChange>
      </w:pPr>
      <w:del w:id="692" w:author="ĐÀNG ANH MIN ROG" w:date="2023-06-11T06:52:00Z">
        <w:r w:rsidDel="00C002BF">
          <w:fldChar w:fldCharType="begin"/>
        </w:r>
        <w:r w:rsidDel="00C002BF">
          <w:delInstrText>HYPERLINK \l "_Toc136708507"</w:delInstrText>
        </w:r>
        <w:r w:rsidDel="00C002BF">
          <w:fldChar w:fldCharType="separate"/>
        </w:r>
        <w:r w:rsidR="006F280F" w:rsidRPr="006F280F" w:rsidDel="00C002BF">
          <w:rPr>
            <w:rStyle w:val="Hyperlink"/>
            <w:noProof/>
            <w:sz w:val="26"/>
            <w:szCs w:val="26"/>
          </w:rPr>
          <w:delText>3.1.1. Mô hình thực thể quan hệ (ERD):</w:delText>
        </w:r>
        <w:r w:rsidR="006F280F" w:rsidRPr="006F280F" w:rsidDel="00C002BF">
          <w:rPr>
            <w:noProof/>
            <w:webHidden/>
            <w:sz w:val="26"/>
            <w:szCs w:val="26"/>
          </w:rPr>
          <w:tab/>
        </w:r>
        <w:r w:rsidR="006F280F" w:rsidRPr="006F280F" w:rsidDel="00C002BF">
          <w:rPr>
            <w:noProof/>
            <w:webHidden/>
            <w:sz w:val="26"/>
            <w:szCs w:val="26"/>
          </w:rPr>
          <w:fldChar w:fldCharType="begin"/>
        </w:r>
        <w:r w:rsidR="006F280F" w:rsidRPr="006F280F" w:rsidDel="00C002BF">
          <w:rPr>
            <w:noProof/>
            <w:webHidden/>
            <w:sz w:val="26"/>
            <w:szCs w:val="26"/>
          </w:rPr>
          <w:delInstrText xml:space="preserve"> PAGEREF _Toc136708507 \h </w:delInstrText>
        </w:r>
        <w:r w:rsidR="006F280F" w:rsidRPr="006F280F" w:rsidDel="00C002BF">
          <w:rPr>
            <w:noProof/>
            <w:webHidden/>
            <w:sz w:val="26"/>
            <w:szCs w:val="26"/>
          </w:rPr>
        </w:r>
        <w:r w:rsidR="006F280F" w:rsidRPr="006F280F" w:rsidDel="00C002BF">
          <w:rPr>
            <w:noProof/>
            <w:webHidden/>
            <w:sz w:val="26"/>
            <w:szCs w:val="26"/>
          </w:rPr>
          <w:fldChar w:fldCharType="separate"/>
        </w:r>
        <w:r w:rsidR="006F280F" w:rsidRPr="006F280F" w:rsidDel="00C002BF">
          <w:rPr>
            <w:noProof/>
            <w:webHidden/>
            <w:sz w:val="26"/>
            <w:szCs w:val="26"/>
          </w:rPr>
          <w:delText>15</w:delText>
        </w:r>
        <w:r w:rsidR="006F280F" w:rsidRPr="006F280F" w:rsidDel="00C002BF">
          <w:rPr>
            <w:noProof/>
            <w:webHidden/>
            <w:sz w:val="26"/>
            <w:szCs w:val="26"/>
          </w:rPr>
          <w:fldChar w:fldCharType="end"/>
        </w:r>
        <w:r w:rsidDel="00C002BF">
          <w:rPr>
            <w:noProof/>
            <w:sz w:val="26"/>
            <w:szCs w:val="26"/>
          </w:rPr>
          <w:fldChar w:fldCharType="end"/>
        </w:r>
      </w:del>
    </w:p>
    <w:p w14:paraId="0CD1150F" w14:textId="5A89E664" w:rsidR="006F280F" w:rsidRPr="006F280F" w:rsidDel="00C002BF" w:rsidRDefault="00000000">
      <w:pPr>
        <w:rPr>
          <w:del w:id="693" w:author="ĐÀNG ANH MIN ROG" w:date="2023-06-11T06:52:00Z"/>
          <w:rFonts w:eastAsiaTheme="minorEastAsia"/>
          <w:noProof/>
          <w:kern w:val="2"/>
          <w:sz w:val="26"/>
          <w:szCs w:val="26"/>
          <w14:ligatures w14:val="standardContextual"/>
        </w:rPr>
        <w:pPrChange w:id="694" w:author="ĐÀNG ANH MIN ROG" w:date="2023-06-11T06:53:00Z">
          <w:pPr>
            <w:pStyle w:val="TOC3"/>
            <w:tabs>
              <w:tab w:val="right" w:leader="dot" w:pos="9395"/>
            </w:tabs>
          </w:pPr>
        </w:pPrChange>
      </w:pPr>
      <w:del w:id="695" w:author="ĐÀNG ANH MIN ROG" w:date="2023-06-11T06:52:00Z">
        <w:r w:rsidDel="00C002BF">
          <w:fldChar w:fldCharType="begin"/>
        </w:r>
        <w:r w:rsidDel="00C002BF">
          <w:delInstrText>HYPERLINK \l "_Toc136708508"</w:delInstrText>
        </w:r>
        <w:r w:rsidDel="00C002BF">
          <w:fldChar w:fldCharType="separate"/>
        </w:r>
        <w:r w:rsidR="006F280F" w:rsidRPr="006F280F" w:rsidDel="00C002BF">
          <w:rPr>
            <w:rStyle w:val="Hyperlink"/>
            <w:noProof/>
            <w:sz w:val="26"/>
            <w:szCs w:val="26"/>
          </w:rPr>
          <w:delText>3.1.2. Sơ đồ Class:</w:delText>
        </w:r>
        <w:r w:rsidR="006F280F" w:rsidRPr="006F280F" w:rsidDel="00C002BF">
          <w:rPr>
            <w:noProof/>
            <w:webHidden/>
            <w:sz w:val="26"/>
            <w:szCs w:val="26"/>
          </w:rPr>
          <w:tab/>
        </w:r>
        <w:r w:rsidR="006F280F" w:rsidRPr="006F280F" w:rsidDel="00C002BF">
          <w:rPr>
            <w:noProof/>
            <w:webHidden/>
            <w:sz w:val="26"/>
            <w:szCs w:val="26"/>
          </w:rPr>
          <w:fldChar w:fldCharType="begin"/>
        </w:r>
        <w:r w:rsidR="006F280F" w:rsidRPr="006F280F" w:rsidDel="00C002BF">
          <w:rPr>
            <w:noProof/>
            <w:webHidden/>
            <w:sz w:val="26"/>
            <w:szCs w:val="26"/>
          </w:rPr>
          <w:delInstrText xml:space="preserve"> PAGEREF _Toc136708508 \h </w:delInstrText>
        </w:r>
        <w:r w:rsidR="006F280F" w:rsidRPr="006F280F" w:rsidDel="00C002BF">
          <w:rPr>
            <w:noProof/>
            <w:webHidden/>
            <w:sz w:val="26"/>
            <w:szCs w:val="26"/>
          </w:rPr>
        </w:r>
        <w:r w:rsidR="006F280F" w:rsidRPr="006F280F" w:rsidDel="00C002BF">
          <w:rPr>
            <w:noProof/>
            <w:webHidden/>
            <w:sz w:val="26"/>
            <w:szCs w:val="26"/>
          </w:rPr>
          <w:fldChar w:fldCharType="separate"/>
        </w:r>
        <w:r w:rsidR="006F280F" w:rsidRPr="006F280F" w:rsidDel="00C002BF">
          <w:rPr>
            <w:noProof/>
            <w:webHidden/>
            <w:sz w:val="26"/>
            <w:szCs w:val="26"/>
          </w:rPr>
          <w:delText>16</w:delText>
        </w:r>
        <w:r w:rsidR="006F280F" w:rsidRPr="006F280F" w:rsidDel="00C002BF">
          <w:rPr>
            <w:noProof/>
            <w:webHidden/>
            <w:sz w:val="26"/>
            <w:szCs w:val="26"/>
          </w:rPr>
          <w:fldChar w:fldCharType="end"/>
        </w:r>
        <w:r w:rsidDel="00C002BF">
          <w:rPr>
            <w:noProof/>
            <w:sz w:val="26"/>
            <w:szCs w:val="26"/>
          </w:rPr>
          <w:fldChar w:fldCharType="end"/>
        </w:r>
      </w:del>
    </w:p>
    <w:p w14:paraId="4C219F17" w14:textId="2CDE96DF" w:rsidR="006F280F" w:rsidRPr="006F280F" w:rsidDel="00C002BF" w:rsidRDefault="00000000">
      <w:pPr>
        <w:rPr>
          <w:del w:id="696" w:author="ĐÀNG ANH MIN ROG" w:date="2023-06-11T06:52:00Z"/>
          <w:rFonts w:eastAsiaTheme="minorEastAsia"/>
          <w:noProof/>
          <w:kern w:val="2"/>
          <w:sz w:val="26"/>
          <w:szCs w:val="26"/>
          <w14:ligatures w14:val="standardContextual"/>
        </w:rPr>
        <w:pPrChange w:id="697" w:author="ĐÀNG ANH MIN ROG" w:date="2023-06-11T06:53:00Z">
          <w:pPr>
            <w:pStyle w:val="TOC3"/>
            <w:tabs>
              <w:tab w:val="right" w:leader="dot" w:pos="9395"/>
            </w:tabs>
          </w:pPr>
        </w:pPrChange>
      </w:pPr>
      <w:del w:id="698" w:author="ĐÀNG ANH MIN ROG" w:date="2023-06-11T06:52:00Z">
        <w:r w:rsidDel="00C002BF">
          <w:fldChar w:fldCharType="begin"/>
        </w:r>
        <w:r w:rsidDel="00C002BF">
          <w:delInstrText>HYPERLINK \l "_Toc136708509"</w:delInstrText>
        </w:r>
        <w:r w:rsidDel="00C002BF">
          <w:fldChar w:fldCharType="separate"/>
        </w:r>
        <w:r w:rsidR="006F280F" w:rsidRPr="006F280F" w:rsidDel="00C002BF">
          <w:rPr>
            <w:rStyle w:val="Hyperlink"/>
            <w:noProof/>
            <w:sz w:val="26"/>
            <w:szCs w:val="26"/>
          </w:rPr>
          <w:delText>3.1.3. Sơ đồ Usecase:</w:delText>
        </w:r>
        <w:r w:rsidR="006F280F" w:rsidRPr="006F280F" w:rsidDel="00C002BF">
          <w:rPr>
            <w:noProof/>
            <w:webHidden/>
            <w:sz w:val="26"/>
            <w:szCs w:val="26"/>
          </w:rPr>
          <w:tab/>
        </w:r>
        <w:r w:rsidR="006F280F" w:rsidRPr="006F280F" w:rsidDel="00C002BF">
          <w:rPr>
            <w:noProof/>
            <w:webHidden/>
            <w:sz w:val="26"/>
            <w:szCs w:val="26"/>
          </w:rPr>
          <w:fldChar w:fldCharType="begin"/>
        </w:r>
        <w:r w:rsidR="006F280F" w:rsidRPr="006F280F" w:rsidDel="00C002BF">
          <w:rPr>
            <w:noProof/>
            <w:webHidden/>
            <w:sz w:val="26"/>
            <w:szCs w:val="26"/>
          </w:rPr>
          <w:delInstrText xml:space="preserve"> PAGEREF _Toc136708509 \h </w:delInstrText>
        </w:r>
        <w:r w:rsidR="006F280F" w:rsidRPr="006F280F" w:rsidDel="00C002BF">
          <w:rPr>
            <w:noProof/>
            <w:webHidden/>
            <w:sz w:val="26"/>
            <w:szCs w:val="26"/>
          </w:rPr>
        </w:r>
        <w:r w:rsidR="006F280F" w:rsidRPr="006F280F" w:rsidDel="00C002BF">
          <w:rPr>
            <w:noProof/>
            <w:webHidden/>
            <w:sz w:val="26"/>
            <w:szCs w:val="26"/>
          </w:rPr>
          <w:fldChar w:fldCharType="separate"/>
        </w:r>
        <w:r w:rsidR="006F280F" w:rsidRPr="006F280F" w:rsidDel="00C002BF">
          <w:rPr>
            <w:noProof/>
            <w:webHidden/>
            <w:sz w:val="26"/>
            <w:szCs w:val="26"/>
          </w:rPr>
          <w:delText>17</w:delText>
        </w:r>
        <w:r w:rsidR="006F280F" w:rsidRPr="006F280F" w:rsidDel="00C002BF">
          <w:rPr>
            <w:noProof/>
            <w:webHidden/>
            <w:sz w:val="26"/>
            <w:szCs w:val="26"/>
          </w:rPr>
          <w:fldChar w:fldCharType="end"/>
        </w:r>
        <w:r w:rsidDel="00C002BF">
          <w:rPr>
            <w:noProof/>
            <w:sz w:val="26"/>
            <w:szCs w:val="26"/>
          </w:rPr>
          <w:fldChar w:fldCharType="end"/>
        </w:r>
      </w:del>
    </w:p>
    <w:p w14:paraId="40E10980" w14:textId="2471BC21" w:rsidR="006F280F" w:rsidRPr="006F280F" w:rsidDel="00C002BF" w:rsidRDefault="00000000">
      <w:pPr>
        <w:rPr>
          <w:del w:id="699" w:author="ĐÀNG ANH MIN ROG" w:date="2023-06-11T06:52:00Z"/>
          <w:rFonts w:eastAsiaTheme="minorEastAsia"/>
          <w:noProof/>
          <w:kern w:val="2"/>
          <w:sz w:val="26"/>
          <w:szCs w:val="26"/>
          <w14:ligatures w14:val="standardContextual"/>
        </w:rPr>
        <w:pPrChange w:id="700" w:author="ĐÀNG ANH MIN ROG" w:date="2023-06-11T06:53:00Z">
          <w:pPr>
            <w:pStyle w:val="TOC3"/>
            <w:tabs>
              <w:tab w:val="right" w:leader="dot" w:pos="9395"/>
            </w:tabs>
          </w:pPr>
        </w:pPrChange>
      </w:pPr>
      <w:del w:id="701" w:author="ĐÀNG ANH MIN ROG" w:date="2023-06-11T06:52:00Z">
        <w:r w:rsidDel="00C002BF">
          <w:fldChar w:fldCharType="begin"/>
        </w:r>
        <w:r w:rsidDel="00C002BF">
          <w:delInstrText>HYPERLINK \l "_Toc136708510"</w:delInstrText>
        </w:r>
        <w:r w:rsidDel="00C002BF">
          <w:fldChar w:fldCharType="separate"/>
        </w:r>
        <w:r w:rsidR="006F280F" w:rsidRPr="006F280F" w:rsidDel="00C002BF">
          <w:rPr>
            <w:rStyle w:val="Hyperlink"/>
            <w:noProof/>
            <w:sz w:val="26"/>
            <w:szCs w:val="26"/>
          </w:rPr>
          <w:delText>3.1.4. Mô hình cơ sở dữ liệu:</w:delText>
        </w:r>
        <w:r w:rsidR="006F280F" w:rsidRPr="006F280F" w:rsidDel="00C002BF">
          <w:rPr>
            <w:noProof/>
            <w:webHidden/>
            <w:sz w:val="26"/>
            <w:szCs w:val="26"/>
          </w:rPr>
          <w:tab/>
        </w:r>
        <w:r w:rsidR="006F280F" w:rsidRPr="006F280F" w:rsidDel="00C002BF">
          <w:rPr>
            <w:noProof/>
            <w:webHidden/>
            <w:sz w:val="26"/>
            <w:szCs w:val="26"/>
          </w:rPr>
          <w:fldChar w:fldCharType="begin"/>
        </w:r>
        <w:r w:rsidR="006F280F" w:rsidRPr="006F280F" w:rsidDel="00C002BF">
          <w:rPr>
            <w:noProof/>
            <w:webHidden/>
            <w:sz w:val="26"/>
            <w:szCs w:val="26"/>
          </w:rPr>
          <w:delInstrText xml:space="preserve"> PAGEREF _Toc136708510 \h </w:delInstrText>
        </w:r>
        <w:r w:rsidR="006F280F" w:rsidRPr="006F280F" w:rsidDel="00C002BF">
          <w:rPr>
            <w:noProof/>
            <w:webHidden/>
            <w:sz w:val="26"/>
            <w:szCs w:val="26"/>
          </w:rPr>
        </w:r>
        <w:r w:rsidR="006F280F" w:rsidRPr="006F280F" w:rsidDel="00C002BF">
          <w:rPr>
            <w:noProof/>
            <w:webHidden/>
            <w:sz w:val="26"/>
            <w:szCs w:val="26"/>
          </w:rPr>
          <w:fldChar w:fldCharType="separate"/>
        </w:r>
        <w:r w:rsidR="006F280F" w:rsidRPr="006F280F" w:rsidDel="00C002BF">
          <w:rPr>
            <w:noProof/>
            <w:webHidden/>
            <w:sz w:val="26"/>
            <w:szCs w:val="26"/>
          </w:rPr>
          <w:delText>25</w:delText>
        </w:r>
        <w:r w:rsidR="006F280F" w:rsidRPr="006F280F" w:rsidDel="00C002BF">
          <w:rPr>
            <w:noProof/>
            <w:webHidden/>
            <w:sz w:val="26"/>
            <w:szCs w:val="26"/>
          </w:rPr>
          <w:fldChar w:fldCharType="end"/>
        </w:r>
        <w:r w:rsidDel="00C002BF">
          <w:rPr>
            <w:noProof/>
            <w:sz w:val="26"/>
            <w:szCs w:val="26"/>
          </w:rPr>
          <w:fldChar w:fldCharType="end"/>
        </w:r>
      </w:del>
    </w:p>
    <w:p w14:paraId="14364CAB" w14:textId="6B11EA90" w:rsidR="006F280F" w:rsidRPr="006F280F" w:rsidDel="00C002BF" w:rsidRDefault="00000000">
      <w:pPr>
        <w:rPr>
          <w:del w:id="702" w:author="ĐÀNG ANH MIN ROG" w:date="2023-06-11T06:52:00Z"/>
          <w:rFonts w:eastAsiaTheme="minorEastAsia"/>
          <w:noProof/>
          <w:kern w:val="2"/>
          <w:sz w:val="26"/>
          <w:szCs w:val="26"/>
          <w14:ligatures w14:val="standardContextual"/>
        </w:rPr>
        <w:pPrChange w:id="703" w:author="ĐÀNG ANH MIN ROG" w:date="2023-06-11T06:53:00Z">
          <w:pPr>
            <w:pStyle w:val="TOC2"/>
            <w:tabs>
              <w:tab w:val="right" w:leader="dot" w:pos="9395"/>
            </w:tabs>
          </w:pPr>
        </w:pPrChange>
      </w:pPr>
      <w:del w:id="704" w:author="ĐÀNG ANH MIN ROG" w:date="2023-06-11T06:52:00Z">
        <w:r w:rsidDel="00C002BF">
          <w:fldChar w:fldCharType="begin"/>
        </w:r>
        <w:r w:rsidDel="00C002BF">
          <w:delInstrText>HYPERLINK \l "_Toc136708511"</w:delInstrText>
        </w:r>
        <w:r w:rsidDel="00C002BF">
          <w:fldChar w:fldCharType="separate"/>
        </w:r>
        <w:r w:rsidR="006F280F" w:rsidRPr="006F280F" w:rsidDel="00C002BF">
          <w:rPr>
            <w:rStyle w:val="Hyperlink"/>
            <w:noProof/>
            <w:sz w:val="26"/>
            <w:szCs w:val="26"/>
          </w:rPr>
          <w:delText>3.2. Giao diện Website</w:delText>
        </w:r>
        <w:r w:rsidR="006F280F" w:rsidRPr="006F280F" w:rsidDel="00C002BF">
          <w:rPr>
            <w:noProof/>
            <w:webHidden/>
            <w:sz w:val="26"/>
            <w:szCs w:val="26"/>
          </w:rPr>
          <w:tab/>
        </w:r>
        <w:r w:rsidR="006F280F" w:rsidRPr="006F280F" w:rsidDel="00C002BF">
          <w:rPr>
            <w:b/>
            <w:bCs/>
            <w:noProof/>
            <w:webHidden/>
            <w:sz w:val="26"/>
            <w:szCs w:val="26"/>
          </w:rPr>
          <w:fldChar w:fldCharType="begin"/>
        </w:r>
        <w:r w:rsidR="006F280F" w:rsidRPr="006F280F" w:rsidDel="00C002BF">
          <w:rPr>
            <w:noProof/>
            <w:webHidden/>
            <w:sz w:val="26"/>
            <w:szCs w:val="26"/>
          </w:rPr>
          <w:delInstrText xml:space="preserve"> PAGEREF _Toc136708511 \h </w:delInstrText>
        </w:r>
        <w:r w:rsidR="006F280F" w:rsidRPr="006F280F" w:rsidDel="00C002BF">
          <w:rPr>
            <w:b/>
            <w:bCs/>
            <w:noProof/>
            <w:webHidden/>
            <w:sz w:val="26"/>
            <w:szCs w:val="26"/>
          </w:rPr>
        </w:r>
        <w:r w:rsidR="006F280F" w:rsidRPr="006F280F" w:rsidDel="00C002BF">
          <w:rPr>
            <w:b/>
            <w:bCs/>
            <w:noProof/>
            <w:webHidden/>
            <w:sz w:val="26"/>
            <w:szCs w:val="26"/>
          </w:rPr>
          <w:fldChar w:fldCharType="separate"/>
        </w:r>
        <w:r w:rsidR="006F280F" w:rsidRPr="006F280F" w:rsidDel="00C002BF">
          <w:rPr>
            <w:noProof/>
            <w:webHidden/>
            <w:sz w:val="26"/>
            <w:szCs w:val="26"/>
          </w:rPr>
          <w:delText>31</w:delText>
        </w:r>
        <w:r w:rsidR="006F280F" w:rsidRPr="006F280F" w:rsidDel="00C002BF">
          <w:rPr>
            <w:b/>
            <w:bCs/>
            <w:noProof/>
            <w:webHidden/>
            <w:sz w:val="26"/>
            <w:szCs w:val="26"/>
          </w:rPr>
          <w:fldChar w:fldCharType="end"/>
        </w:r>
        <w:r w:rsidDel="00C002BF">
          <w:rPr>
            <w:noProof/>
            <w:sz w:val="26"/>
            <w:szCs w:val="26"/>
          </w:rPr>
          <w:fldChar w:fldCharType="end"/>
        </w:r>
      </w:del>
    </w:p>
    <w:p w14:paraId="0227F572" w14:textId="33907E82" w:rsidR="006F280F" w:rsidRPr="006F280F" w:rsidDel="00C002BF" w:rsidRDefault="00000000">
      <w:pPr>
        <w:rPr>
          <w:del w:id="705" w:author="ĐÀNG ANH MIN ROG" w:date="2023-06-11T06:52:00Z"/>
          <w:rFonts w:eastAsiaTheme="minorEastAsia"/>
          <w:noProof/>
          <w:kern w:val="2"/>
          <w:sz w:val="26"/>
          <w:szCs w:val="26"/>
          <w14:ligatures w14:val="standardContextual"/>
        </w:rPr>
        <w:pPrChange w:id="706" w:author="ĐÀNG ANH MIN ROG" w:date="2023-06-11T06:53:00Z">
          <w:pPr>
            <w:pStyle w:val="TOC3"/>
            <w:tabs>
              <w:tab w:val="right" w:leader="dot" w:pos="9395"/>
            </w:tabs>
          </w:pPr>
        </w:pPrChange>
      </w:pPr>
      <w:del w:id="707" w:author="ĐÀNG ANH MIN ROG" w:date="2023-06-11T06:52:00Z">
        <w:r w:rsidDel="00C002BF">
          <w:fldChar w:fldCharType="begin"/>
        </w:r>
        <w:r w:rsidDel="00C002BF">
          <w:delInstrText>HYPERLINK \l "_Toc136708512"</w:delInstrText>
        </w:r>
        <w:r w:rsidDel="00C002BF">
          <w:fldChar w:fldCharType="separate"/>
        </w:r>
        <w:r w:rsidR="006F280F" w:rsidRPr="006F280F" w:rsidDel="00C002BF">
          <w:rPr>
            <w:rStyle w:val="Hyperlink"/>
            <w:noProof/>
            <w:sz w:val="26"/>
            <w:szCs w:val="26"/>
          </w:rPr>
          <w:delText>3.2.1. Các giai đoạn hoàn thành website:</w:delText>
        </w:r>
        <w:r w:rsidR="006F280F" w:rsidRPr="006F280F" w:rsidDel="00C002BF">
          <w:rPr>
            <w:noProof/>
            <w:webHidden/>
            <w:sz w:val="26"/>
            <w:szCs w:val="26"/>
          </w:rPr>
          <w:tab/>
        </w:r>
        <w:r w:rsidR="006F280F" w:rsidRPr="006F280F" w:rsidDel="00C002BF">
          <w:rPr>
            <w:noProof/>
            <w:webHidden/>
            <w:sz w:val="26"/>
            <w:szCs w:val="26"/>
          </w:rPr>
          <w:fldChar w:fldCharType="begin"/>
        </w:r>
        <w:r w:rsidR="006F280F" w:rsidRPr="006F280F" w:rsidDel="00C002BF">
          <w:rPr>
            <w:noProof/>
            <w:webHidden/>
            <w:sz w:val="26"/>
            <w:szCs w:val="26"/>
          </w:rPr>
          <w:delInstrText xml:space="preserve"> PAGEREF _Toc136708512 \h </w:delInstrText>
        </w:r>
        <w:r w:rsidR="006F280F" w:rsidRPr="006F280F" w:rsidDel="00C002BF">
          <w:rPr>
            <w:noProof/>
            <w:webHidden/>
            <w:sz w:val="26"/>
            <w:szCs w:val="26"/>
          </w:rPr>
        </w:r>
        <w:r w:rsidR="006F280F" w:rsidRPr="006F280F" w:rsidDel="00C002BF">
          <w:rPr>
            <w:noProof/>
            <w:webHidden/>
            <w:sz w:val="26"/>
            <w:szCs w:val="26"/>
          </w:rPr>
          <w:fldChar w:fldCharType="separate"/>
        </w:r>
        <w:r w:rsidR="006F280F" w:rsidRPr="006F280F" w:rsidDel="00C002BF">
          <w:rPr>
            <w:noProof/>
            <w:webHidden/>
            <w:sz w:val="26"/>
            <w:szCs w:val="26"/>
          </w:rPr>
          <w:delText>31</w:delText>
        </w:r>
        <w:r w:rsidR="006F280F" w:rsidRPr="006F280F" w:rsidDel="00C002BF">
          <w:rPr>
            <w:noProof/>
            <w:webHidden/>
            <w:sz w:val="26"/>
            <w:szCs w:val="26"/>
          </w:rPr>
          <w:fldChar w:fldCharType="end"/>
        </w:r>
        <w:r w:rsidDel="00C002BF">
          <w:rPr>
            <w:noProof/>
            <w:sz w:val="26"/>
            <w:szCs w:val="26"/>
          </w:rPr>
          <w:fldChar w:fldCharType="end"/>
        </w:r>
      </w:del>
    </w:p>
    <w:p w14:paraId="51FFC82A" w14:textId="214BABC1" w:rsidR="006F280F" w:rsidRPr="006F280F" w:rsidDel="00C002BF" w:rsidRDefault="00000000">
      <w:pPr>
        <w:rPr>
          <w:del w:id="708" w:author="ĐÀNG ANH MIN ROG" w:date="2023-06-11T06:52:00Z"/>
          <w:rFonts w:eastAsiaTheme="minorEastAsia"/>
          <w:noProof/>
          <w:kern w:val="2"/>
          <w:sz w:val="26"/>
          <w:szCs w:val="26"/>
          <w14:ligatures w14:val="standardContextual"/>
        </w:rPr>
        <w:pPrChange w:id="709" w:author="ĐÀNG ANH MIN ROG" w:date="2023-06-11T06:53:00Z">
          <w:pPr>
            <w:pStyle w:val="TOC3"/>
            <w:tabs>
              <w:tab w:val="right" w:leader="dot" w:pos="9395"/>
            </w:tabs>
          </w:pPr>
        </w:pPrChange>
      </w:pPr>
      <w:del w:id="710" w:author="ĐÀNG ANH MIN ROG" w:date="2023-06-11T06:52:00Z">
        <w:r w:rsidDel="00C002BF">
          <w:fldChar w:fldCharType="begin"/>
        </w:r>
        <w:r w:rsidDel="00C002BF">
          <w:delInstrText>HYPERLINK \l "_Toc136708513"</w:delInstrText>
        </w:r>
        <w:r w:rsidDel="00C002BF">
          <w:fldChar w:fldCharType="separate"/>
        </w:r>
        <w:r w:rsidR="006F280F" w:rsidRPr="006F280F" w:rsidDel="00C002BF">
          <w:rPr>
            <w:rStyle w:val="Hyperlink"/>
            <w:noProof/>
            <w:sz w:val="26"/>
            <w:szCs w:val="26"/>
          </w:rPr>
          <w:delText>3.2.2. Giao diện người dùng:</w:delText>
        </w:r>
        <w:r w:rsidR="006F280F" w:rsidRPr="006F280F" w:rsidDel="00C002BF">
          <w:rPr>
            <w:noProof/>
            <w:webHidden/>
            <w:sz w:val="26"/>
            <w:szCs w:val="26"/>
          </w:rPr>
          <w:tab/>
        </w:r>
        <w:r w:rsidR="006F280F" w:rsidRPr="006F280F" w:rsidDel="00C002BF">
          <w:rPr>
            <w:noProof/>
            <w:webHidden/>
            <w:sz w:val="26"/>
            <w:szCs w:val="26"/>
          </w:rPr>
          <w:fldChar w:fldCharType="begin"/>
        </w:r>
        <w:r w:rsidR="006F280F" w:rsidRPr="006F280F" w:rsidDel="00C002BF">
          <w:rPr>
            <w:noProof/>
            <w:webHidden/>
            <w:sz w:val="26"/>
            <w:szCs w:val="26"/>
          </w:rPr>
          <w:delInstrText xml:space="preserve"> PAGEREF _Toc136708513 \h </w:delInstrText>
        </w:r>
        <w:r w:rsidR="006F280F" w:rsidRPr="006F280F" w:rsidDel="00C002BF">
          <w:rPr>
            <w:noProof/>
            <w:webHidden/>
            <w:sz w:val="26"/>
            <w:szCs w:val="26"/>
          </w:rPr>
        </w:r>
        <w:r w:rsidR="006F280F" w:rsidRPr="006F280F" w:rsidDel="00C002BF">
          <w:rPr>
            <w:noProof/>
            <w:webHidden/>
            <w:sz w:val="26"/>
            <w:szCs w:val="26"/>
          </w:rPr>
          <w:fldChar w:fldCharType="separate"/>
        </w:r>
        <w:r w:rsidR="006F280F" w:rsidRPr="006F280F" w:rsidDel="00C002BF">
          <w:rPr>
            <w:noProof/>
            <w:webHidden/>
            <w:sz w:val="26"/>
            <w:szCs w:val="26"/>
          </w:rPr>
          <w:delText>32</w:delText>
        </w:r>
        <w:r w:rsidR="006F280F" w:rsidRPr="006F280F" w:rsidDel="00C002BF">
          <w:rPr>
            <w:noProof/>
            <w:webHidden/>
            <w:sz w:val="26"/>
            <w:szCs w:val="26"/>
          </w:rPr>
          <w:fldChar w:fldCharType="end"/>
        </w:r>
        <w:r w:rsidDel="00C002BF">
          <w:rPr>
            <w:noProof/>
            <w:sz w:val="26"/>
            <w:szCs w:val="26"/>
          </w:rPr>
          <w:fldChar w:fldCharType="end"/>
        </w:r>
      </w:del>
    </w:p>
    <w:p w14:paraId="5CAEE47A" w14:textId="757F88AA" w:rsidR="006F280F" w:rsidRPr="006F280F" w:rsidDel="00C002BF" w:rsidRDefault="00000000">
      <w:pPr>
        <w:rPr>
          <w:del w:id="711" w:author="ĐÀNG ANH MIN ROG" w:date="2023-06-11T06:52:00Z"/>
          <w:rFonts w:eastAsiaTheme="minorEastAsia"/>
          <w:noProof/>
          <w:kern w:val="2"/>
          <w:sz w:val="26"/>
          <w:szCs w:val="26"/>
          <w14:ligatures w14:val="standardContextual"/>
        </w:rPr>
        <w:pPrChange w:id="712" w:author="ĐÀNG ANH MIN ROG" w:date="2023-06-11T06:53:00Z">
          <w:pPr>
            <w:pStyle w:val="TOC3"/>
            <w:tabs>
              <w:tab w:val="right" w:leader="dot" w:pos="9395"/>
            </w:tabs>
          </w:pPr>
        </w:pPrChange>
      </w:pPr>
      <w:del w:id="713" w:author="ĐÀNG ANH MIN ROG" w:date="2023-06-11T06:52:00Z">
        <w:r w:rsidDel="00C002BF">
          <w:fldChar w:fldCharType="begin"/>
        </w:r>
        <w:r w:rsidDel="00C002BF">
          <w:delInstrText>HYPERLINK \l "_Toc136708514"</w:delInstrText>
        </w:r>
        <w:r w:rsidDel="00C002BF">
          <w:fldChar w:fldCharType="separate"/>
        </w:r>
        <w:r w:rsidR="006F280F" w:rsidRPr="006F280F" w:rsidDel="00C002BF">
          <w:rPr>
            <w:rStyle w:val="Hyperlink"/>
            <w:noProof/>
            <w:sz w:val="26"/>
            <w:szCs w:val="26"/>
          </w:rPr>
          <w:delText>3.2.3. Giao diện admin:</w:delText>
        </w:r>
        <w:r w:rsidR="006F280F" w:rsidRPr="006F280F" w:rsidDel="00C002BF">
          <w:rPr>
            <w:noProof/>
            <w:webHidden/>
            <w:sz w:val="26"/>
            <w:szCs w:val="26"/>
          </w:rPr>
          <w:tab/>
        </w:r>
        <w:r w:rsidR="006F280F" w:rsidRPr="006F280F" w:rsidDel="00C002BF">
          <w:rPr>
            <w:noProof/>
            <w:webHidden/>
            <w:sz w:val="26"/>
            <w:szCs w:val="26"/>
          </w:rPr>
          <w:fldChar w:fldCharType="begin"/>
        </w:r>
        <w:r w:rsidR="006F280F" w:rsidRPr="006F280F" w:rsidDel="00C002BF">
          <w:rPr>
            <w:noProof/>
            <w:webHidden/>
            <w:sz w:val="26"/>
            <w:szCs w:val="26"/>
          </w:rPr>
          <w:delInstrText xml:space="preserve"> PAGEREF _Toc136708514 \h </w:delInstrText>
        </w:r>
        <w:r w:rsidR="006F280F" w:rsidRPr="006F280F" w:rsidDel="00C002BF">
          <w:rPr>
            <w:noProof/>
            <w:webHidden/>
            <w:sz w:val="26"/>
            <w:szCs w:val="26"/>
          </w:rPr>
        </w:r>
        <w:r w:rsidR="006F280F" w:rsidRPr="006F280F" w:rsidDel="00C002BF">
          <w:rPr>
            <w:noProof/>
            <w:webHidden/>
            <w:sz w:val="26"/>
            <w:szCs w:val="26"/>
          </w:rPr>
          <w:fldChar w:fldCharType="separate"/>
        </w:r>
        <w:r w:rsidR="006F280F" w:rsidRPr="006F280F" w:rsidDel="00C002BF">
          <w:rPr>
            <w:noProof/>
            <w:webHidden/>
            <w:sz w:val="26"/>
            <w:szCs w:val="26"/>
          </w:rPr>
          <w:delText>46</w:delText>
        </w:r>
        <w:r w:rsidR="006F280F" w:rsidRPr="006F280F" w:rsidDel="00C002BF">
          <w:rPr>
            <w:noProof/>
            <w:webHidden/>
            <w:sz w:val="26"/>
            <w:szCs w:val="26"/>
          </w:rPr>
          <w:fldChar w:fldCharType="end"/>
        </w:r>
        <w:r w:rsidDel="00C002BF">
          <w:rPr>
            <w:noProof/>
            <w:sz w:val="26"/>
            <w:szCs w:val="26"/>
          </w:rPr>
          <w:fldChar w:fldCharType="end"/>
        </w:r>
      </w:del>
    </w:p>
    <w:p w14:paraId="3C7FF868" w14:textId="21F6793C" w:rsidR="006F280F" w:rsidRPr="006F280F" w:rsidDel="00C002BF" w:rsidRDefault="00000000">
      <w:pPr>
        <w:rPr>
          <w:del w:id="714" w:author="ĐÀNG ANH MIN ROG" w:date="2023-06-11T06:52:00Z"/>
          <w:rFonts w:eastAsiaTheme="minorEastAsia"/>
          <w:i/>
          <w:noProof/>
          <w:kern w:val="2"/>
          <w:szCs w:val="26"/>
          <w14:ligatures w14:val="standardContextual"/>
        </w:rPr>
        <w:pPrChange w:id="715" w:author="ĐÀNG ANH MIN ROG" w:date="2023-06-11T06:53:00Z">
          <w:pPr>
            <w:pStyle w:val="TOC1"/>
          </w:pPr>
        </w:pPrChange>
      </w:pPr>
      <w:del w:id="716" w:author="ĐÀNG ANH MIN ROG" w:date="2023-06-11T06:52:00Z">
        <w:r w:rsidDel="00C002BF">
          <w:fldChar w:fldCharType="begin"/>
        </w:r>
        <w:r w:rsidDel="00C002BF">
          <w:delInstrText>HYPERLINK \l "_Toc136708515"</w:delInstrText>
        </w:r>
        <w:r w:rsidDel="00C002BF">
          <w:fldChar w:fldCharType="separate"/>
        </w:r>
        <w:r w:rsidR="006F280F" w:rsidRPr="006F280F" w:rsidDel="00C002BF">
          <w:rPr>
            <w:rStyle w:val="Hyperlink"/>
            <w:caps/>
            <w:noProof/>
            <w:sz w:val="26"/>
            <w:szCs w:val="26"/>
          </w:rPr>
          <w:delText>CHƯƠNG 4.</w:delText>
        </w:r>
        <w:r w:rsidR="006F280F" w:rsidRPr="006F280F" w:rsidDel="00C002BF">
          <w:rPr>
            <w:rStyle w:val="Hyperlink"/>
            <w:noProof/>
            <w:sz w:val="26"/>
            <w:szCs w:val="26"/>
          </w:rPr>
          <w:delText xml:space="preserve"> KẾT LUẬN VÀ KIẾN NGHỊ</w:delText>
        </w:r>
        <w:r w:rsidR="006F280F" w:rsidRPr="006F280F" w:rsidDel="00C002BF">
          <w:rPr>
            <w:noProof/>
            <w:webHidden/>
            <w:sz w:val="26"/>
            <w:szCs w:val="26"/>
          </w:rPr>
          <w:tab/>
        </w:r>
        <w:r w:rsidR="006F280F" w:rsidRPr="006F280F" w:rsidDel="00C002BF">
          <w:rPr>
            <w:b/>
            <w:bCs/>
            <w:i/>
            <w:iCs/>
            <w:noProof/>
            <w:webHidden/>
            <w:sz w:val="26"/>
            <w:szCs w:val="26"/>
          </w:rPr>
          <w:fldChar w:fldCharType="begin"/>
        </w:r>
        <w:r w:rsidR="006F280F" w:rsidRPr="006F280F" w:rsidDel="00C002BF">
          <w:rPr>
            <w:noProof/>
            <w:webHidden/>
            <w:sz w:val="26"/>
            <w:szCs w:val="26"/>
          </w:rPr>
          <w:delInstrText xml:space="preserve"> PAGEREF _Toc136708515 \h </w:delInstrText>
        </w:r>
        <w:r w:rsidR="006F280F" w:rsidRPr="006F280F" w:rsidDel="00C002BF">
          <w:rPr>
            <w:b/>
            <w:bCs/>
            <w:i/>
            <w:iCs/>
            <w:noProof/>
            <w:webHidden/>
            <w:sz w:val="26"/>
            <w:szCs w:val="26"/>
          </w:rPr>
        </w:r>
        <w:r w:rsidR="006F280F" w:rsidRPr="006F280F" w:rsidDel="00C002BF">
          <w:rPr>
            <w:b/>
            <w:bCs/>
            <w:i/>
            <w:iCs/>
            <w:noProof/>
            <w:webHidden/>
            <w:sz w:val="26"/>
            <w:szCs w:val="26"/>
          </w:rPr>
          <w:fldChar w:fldCharType="separate"/>
        </w:r>
        <w:r w:rsidR="006F280F" w:rsidRPr="006F280F" w:rsidDel="00C002BF">
          <w:rPr>
            <w:noProof/>
            <w:webHidden/>
            <w:sz w:val="26"/>
            <w:szCs w:val="26"/>
          </w:rPr>
          <w:delText>52</w:delText>
        </w:r>
        <w:r w:rsidR="006F280F" w:rsidRPr="006F280F" w:rsidDel="00C002BF">
          <w:rPr>
            <w:b/>
            <w:bCs/>
            <w:i/>
            <w:iCs/>
            <w:noProof/>
            <w:webHidden/>
            <w:sz w:val="26"/>
            <w:szCs w:val="26"/>
          </w:rPr>
          <w:fldChar w:fldCharType="end"/>
        </w:r>
        <w:r w:rsidDel="00C002BF">
          <w:rPr>
            <w:noProof/>
            <w:sz w:val="26"/>
            <w:szCs w:val="26"/>
          </w:rPr>
          <w:fldChar w:fldCharType="end"/>
        </w:r>
      </w:del>
    </w:p>
    <w:p w14:paraId="146990B1" w14:textId="25B8799A" w:rsidR="006F280F" w:rsidRPr="006F280F" w:rsidDel="00C002BF" w:rsidRDefault="00000000">
      <w:pPr>
        <w:rPr>
          <w:del w:id="717" w:author="ĐÀNG ANH MIN ROG" w:date="2023-06-11T06:52:00Z"/>
          <w:rFonts w:eastAsiaTheme="minorEastAsia"/>
          <w:noProof/>
          <w:kern w:val="2"/>
          <w:sz w:val="26"/>
          <w:szCs w:val="26"/>
          <w14:ligatures w14:val="standardContextual"/>
        </w:rPr>
        <w:pPrChange w:id="718" w:author="ĐÀNG ANH MIN ROG" w:date="2023-06-11T06:53:00Z">
          <w:pPr>
            <w:pStyle w:val="TOC2"/>
            <w:tabs>
              <w:tab w:val="right" w:leader="dot" w:pos="9395"/>
            </w:tabs>
          </w:pPr>
        </w:pPrChange>
      </w:pPr>
      <w:del w:id="719" w:author="ĐÀNG ANH MIN ROG" w:date="2023-06-11T06:52:00Z">
        <w:r w:rsidDel="00C002BF">
          <w:fldChar w:fldCharType="begin"/>
        </w:r>
        <w:r w:rsidDel="00C002BF">
          <w:delInstrText>HYPERLINK \l "_Toc136708516"</w:delInstrText>
        </w:r>
        <w:r w:rsidDel="00C002BF">
          <w:fldChar w:fldCharType="separate"/>
        </w:r>
        <w:r w:rsidR="006F280F" w:rsidRPr="006F280F" w:rsidDel="00C002BF">
          <w:rPr>
            <w:rStyle w:val="Hyperlink"/>
            <w:noProof/>
            <w:sz w:val="26"/>
            <w:szCs w:val="26"/>
          </w:rPr>
          <w:delText>4.1. Kết luận</w:delText>
        </w:r>
        <w:r w:rsidR="006F280F" w:rsidRPr="006F280F" w:rsidDel="00C002BF">
          <w:rPr>
            <w:noProof/>
            <w:webHidden/>
            <w:sz w:val="26"/>
            <w:szCs w:val="26"/>
          </w:rPr>
          <w:tab/>
        </w:r>
        <w:r w:rsidR="006F280F" w:rsidRPr="006F280F" w:rsidDel="00C002BF">
          <w:rPr>
            <w:b/>
            <w:bCs/>
            <w:noProof/>
            <w:webHidden/>
            <w:sz w:val="26"/>
            <w:szCs w:val="26"/>
          </w:rPr>
          <w:fldChar w:fldCharType="begin"/>
        </w:r>
        <w:r w:rsidR="006F280F" w:rsidRPr="006F280F" w:rsidDel="00C002BF">
          <w:rPr>
            <w:noProof/>
            <w:webHidden/>
            <w:sz w:val="26"/>
            <w:szCs w:val="26"/>
          </w:rPr>
          <w:delInstrText xml:space="preserve"> PAGEREF _Toc136708516 \h </w:delInstrText>
        </w:r>
        <w:r w:rsidR="006F280F" w:rsidRPr="006F280F" w:rsidDel="00C002BF">
          <w:rPr>
            <w:b/>
            <w:bCs/>
            <w:noProof/>
            <w:webHidden/>
            <w:sz w:val="26"/>
            <w:szCs w:val="26"/>
          </w:rPr>
        </w:r>
        <w:r w:rsidR="006F280F" w:rsidRPr="006F280F" w:rsidDel="00C002BF">
          <w:rPr>
            <w:b/>
            <w:bCs/>
            <w:noProof/>
            <w:webHidden/>
            <w:sz w:val="26"/>
            <w:szCs w:val="26"/>
          </w:rPr>
          <w:fldChar w:fldCharType="separate"/>
        </w:r>
        <w:r w:rsidR="006F280F" w:rsidRPr="006F280F" w:rsidDel="00C002BF">
          <w:rPr>
            <w:noProof/>
            <w:webHidden/>
            <w:sz w:val="26"/>
            <w:szCs w:val="26"/>
          </w:rPr>
          <w:delText>52</w:delText>
        </w:r>
        <w:r w:rsidR="006F280F" w:rsidRPr="006F280F" w:rsidDel="00C002BF">
          <w:rPr>
            <w:b/>
            <w:bCs/>
            <w:noProof/>
            <w:webHidden/>
            <w:sz w:val="26"/>
            <w:szCs w:val="26"/>
          </w:rPr>
          <w:fldChar w:fldCharType="end"/>
        </w:r>
        <w:r w:rsidDel="00C002BF">
          <w:rPr>
            <w:noProof/>
            <w:sz w:val="26"/>
            <w:szCs w:val="26"/>
          </w:rPr>
          <w:fldChar w:fldCharType="end"/>
        </w:r>
      </w:del>
    </w:p>
    <w:p w14:paraId="30E080C9" w14:textId="264400FF" w:rsidR="006F280F" w:rsidRPr="006F280F" w:rsidDel="00C002BF" w:rsidRDefault="00000000">
      <w:pPr>
        <w:rPr>
          <w:del w:id="720" w:author="ĐÀNG ANH MIN ROG" w:date="2023-06-11T06:52:00Z"/>
          <w:rFonts w:eastAsiaTheme="minorEastAsia"/>
          <w:noProof/>
          <w:kern w:val="2"/>
          <w:sz w:val="26"/>
          <w:szCs w:val="26"/>
          <w14:ligatures w14:val="standardContextual"/>
        </w:rPr>
        <w:pPrChange w:id="721" w:author="ĐÀNG ANH MIN ROG" w:date="2023-06-11T06:53:00Z">
          <w:pPr>
            <w:pStyle w:val="TOC2"/>
            <w:tabs>
              <w:tab w:val="right" w:leader="dot" w:pos="9395"/>
            </w:tabs>
          </w:pPr>
        </w:pPrChange>
      </w:pPr>
      <w:del w:id="722" w:author="ĐÀNG ANH MIN ROG" w:date="2023-06-11T06:52:00Z">
        <w:r w:rsidDel="00C002BF">
          <w:fldChar w:fldCharType="begin"/>
        </w:r>
        <w:r w:rsidDel="00C002BF">
          <w:delInstrText>HYPERLINK \l "_Toc136708517"</w:delInstrText>
        </w:r>
        <w:r w:rsidDel="00C002BF">
          <w:fldChar w:fldCharType="separate"/>
        </w:r>
        <w:r w:rsidR="006F280F" w:rsidRPr="006F280F" w:rsidDel="00C002BF">
          <w:rPr>
            <w:rStyle w:val="Hyperlink"/>
            <w:noProof/>
            <w:sz w:val="26"/>
            <w:szCs w:val="26"/>
          </w:rPr>
          <w:delText>4.2. Hướng phát triển:</w:delText>
        </w:r>
        <w:r w:rsidR="006F280F" w:rsidRPr="006F280F" w:rsidDel="00C002BF">
          <w:rPr>
            <w:noProof/>
            <w:webHidden/>
            <w:sz w:val="26"/>
            <w:szCs w:val="26"/>
          </w:rPr>
          <w:tab/>
        </w:r>
        <w:r w:rsidR="006F280F" w:rsidRPr="006F280F" w:rsidDel="00C002BF">
          <w:rPr>
            <w:b/>
            <w:bCs/>
            <w:noProof/>
            <w:webHidden/>
            <w:sz w:val="26"/>
            <w:szCs w:val="26"/>
          </w:rPr>
          <w:fldChar w:fldCharType="begin"/>
        </w:r>
        <w:r w:rsidR="006F280F" w:rsidRPr="006F280F" w:rsidDel="00C002BF">
          <w:rPr>
            <w:noProof/>
            <w:webHidden/>
            <w:sz w:val="26"/>
            <w:szCs w:val="26"/>
          </w:rPr>
          <w:delInstrText xml:space="preserve"> PAGEREF _Toc136708517 \h </w:delInstrText>
        </w:r>
        <w:r w:rsidR="006F280F" w:rsidRPr="006F280F" w:rsidDel="00C002BF">
          <w:rPr>
            <w:b/>
            <w:bCs/>
            <w:noProof/>
            <w:webHidden/>
            <w:sz w:val="26"/>
            <w:szCs w:val="26"/>
          </w:rPr>
        </w:r>
        <w:r w:rsidR="006F280F" w:rsidRPr="006F280F" w:rsidDel="00C002BF">
          <w:rPr>
            <w:b/>
            <w:bCs/>
            <w:noProof/>
            <w:webHidden/>
            <w:sz w:val="26"/>
            <w:szCs w:val="26"/>
          </w:rPr>
          <w:fldChar w:fldCharType="separate"/>
        </w:r>
        <w:r w:rsidR="006F280F" w:rsidRPr="006F280F" w:rsidDel="00C002BF">
          <w:rPr>
            <w:noProof/>
            <w:webHidden/>
            <w:sz w:val="26"/>
            <w:szCs w:val="26"/>
          </w:rPr>
          <w:delText>52</w:delText>
        </w:r>
        <w:r w:rsidR="006F280F" w:rsidRPr="006F280F" w:rsidDel="00C002BF">
          <w:rPr>
            <w:b/>
            <w:bCs/>
            <w:noProof/>
            <w:webHidden/>
            <w:sz w:val="26"/>
            <w:szCs w:val="26"/>
          </w:rPr>
          <w:fldChar w:fldCharType="end"/>
        </w:r>
        <w:r w:rsidDel="00C002BF">
          <w:rPr>
            <w:noProof/>
            <w:sz w:val="26"/>
            <w:szCs w:val="26"/>
          </w:rPr>
          <w:fldChar w:fldCharType="end"/>
        </w:r>
      </w:del>
    </w:p>
    <w:p w14:paraId="3B50709B" w14:textId="2FB9787C" w:rsidR="005447E4" w:rsidRDefault="006F280F">
      <w:pPr>
        <w:rPr>
          <w:sz w:val="26"/>
          <w:szCs w:val="26"/>
        </w:rPr>
        <w:pPrChange w:id="723" w:author="ĐÀNG ANH MIN ROG" w:date="2023-06-11T06:53:00Z">
          <w:pPr>
            <w:ind w:left="4320"/>
          </w:pPr>
        </w:pPrChange>
      </w:pPr>
      <w:del w:id="724" w:author="ĐÀNG ANH MIN ROG" w:date="2023-06-11T06:53:00Z">
        <w:r w:rsidDel="00C002BF">
          <w:rPr>
            <w:sz w:val="26"/>
            <w:szCs w:val="26"/>
          </w:rPr>
          <w:fldChar w:fldCharType="end"/>
        </w:r>
      </w:del>
    </w:p>
    <w:p w14:paraId="17FCC4E6" w14:textId="77777777" w:rsidR="005447E4" w:rsidRDefault="005447E4">
      <w:pPr>
        <w:ind w:left="4320"/>
        <w:rPr>
          <w:sz w:val="26"/>
          <w:szCs w:val="26"/>
        </w:rPr>
      </w:pPr>
    </w:p>
    <w:p w14:paraId="571A762F" w14:textId="77777777" w:rsidR="005447E4" w:rsidRDefault="005447E4">
      <w:pPr>
        <w:ind w:left="4320"/>
        <w:rPr>
          <w:sz w:val="26"/>
          <w:szCs w:val="26"/>
        </w:rPr>
      </w:pPr>
    </w:p>
    <w:p w14:paraId="2D34BF9E" w14:textId="77777777" w:rsidR="005447E4" w:rsidRDefault="005447E4">
      <w:pPr>
        <w:ind w:left="4320"/>
        <w:rPr>
          <w:sz w:val="26"/>
          <w:szCs w:val="26"/>
        </w:rPr>
      </w:pPr>
    </w:p>
    <w:p w14:paraId="5BA7E25E" w14:textId="77777777" w:rsidR="005447E4" w:rsidRDefault="005447E4">
      <w:pPr>
        <w:ind w:left="4320"/>
        <w:rPr>
          <w:sz w:val="26"/>
          <w:szCs w:val="26"/>
        </w:rPr>
      </w:pPr>
    </w:p>
    <w:p w14:paraId="52A42569" w14:textId="77777777" w:rsidR="005447E4" w:rsidRDefault="005447E4">
      <w:pPr>
        <w:ind w:left="4320"/>
        <w:rPr>
          <w:sz w:val="26"/>
          <w:szCs w:val="26"/>
        </w:rPr>
      </w:pPr>
    </w:p>
    <w:p w14:paraId="7E3C113F" w14:textId="77777777" w:rsidR="005447E4" w:rsidRDefault="005447E4">
      <w:pPr>
        <w:ind w:left="4320"/>
        <w:rPr>
          <w:sz w:val="26"/>
          <w:szCs w:val="26"/>
        </w:rPr>
      </w:pPr>
    </w:p>
    <w:p w14:paraId="616E9180" w14:textId="77777777" w:rsidR="005447E4" w:rsidRDefault="005447E4">
      <w:pPr>
        <w:ind w:left="4320"/>
        <w:rPr>
          <w:sz w:val="26"/>
          <w:szCs w:val="26"/>
        </w:rPr>
      </w:pPr>
    </w:p>
    <w:p w14:paraId="69D0BFD4" w14:textId="77777777" w:rsidR="005447E4" w:rsidRDefault="005447E4">
      <w:pPr>
        <w:ind w:left="4320"/>
        <w:rPr>
          <w:sz w:val="26"/>
          <w:szCs w:val="26"/>
        </w:rPr>
      </w:pPr>
    </w:p>
    <w:p w14:paraId="085C0A2D" w14:textId="77777777" w:rsidR="005447E4" w:rsidRDefault="005447E4">
      <w:pPr>
        <w:ind w:left="4320"/>
        <w:rPr>
          <w:sz w:val="26"/>
          <w:szCs w:val="26"/>
        </w:rPr>
      </w:pPr>
    </w:p>
    <w:p w14:paraId="4DFF11E0" w14:textId="77777777" w:rsidR="005447E4" w:rsidRDefault="005447E4">
      <w:pPr>
        <w:ind w:left="4320"/>
        <w:rPr>
          <w:sz w:val="26"/>
          <w:szCs w:val="26"/>
        </w:rPr>
      </w:pPr>
    </w:p>
    <w:p w14:paraId="4D5D9AB0" w14:textId="77777777" w:rsidR="005447E4" w:rsidRDefault="005447E4">
      <w:pPr>
        <w:ind w:left="4320"/>
        <w:rPr>
          <w:sz w:val="26"/>
          <w:szCs w:val="26"/>
        </w:rPr>
      </w:pPr>
    </w:p>
    <w:p w14:paraId="6E17835D" w14:textId="77777777" w:rsidR="005447E4" w:rsidRDefault="005447E4">
      <w:pPr>
        <w:jc w:val="both"/>
        <w:rPr>
          <w:ins w:id="725" w:author="ĐÀNG ANH MIN ROG" w:date="2023-06-11T06:54:00Z"/>
          <w:sz w:val="26"/>
          <w:szCs w:val="26"/>
        </w:rPr>
      </w:pPr>
    </w:p>
    <w:p w14:paraId="00F1D2D7" w14:textId="77777777" w:rsidR="00C002BF" w:rsidDel="00C002BF" w:rsidRDefault="00C002BF">
      <w:pPr>
        <w:jc w:val="both"/>
        <w:rPr>
          <w:del w:id="726" w:author="ĐÀNG ANH MIN ROG" w:date="2023-06-11T06:54:00Z"/>
          <w:sz w:val="26"/>
          <w:szCs w:val="26"/>
        </w:rPr>
      </w:pPr>
    </w:p>
    <w:p w14:paraId="75B17F00" w14:textId="77777777" w:rsidR="005447E4" w:rsidRDefault="005447E4">
      <w:pPr>
        <w:jc w:val="both"/>
        <w:rPr>
          <w:sz w:val="26"/>
          <w:szCs w:val="26"/>
        </w:rPr>
      </w:pPr>
    </w:p>
    <w:p w14:paraId="35620801" w14:textId="77777777" w:rsidR="005447E4" w:rsidRDefault="00000000" w:rsidP="00A5040B">
      <w:pPr>
        <w:widowControl w:val="0"/>
        <w:pBdr>
          <w:top w:val="nil"/>
          <w:left w:val="nil"/>
          <w:bottom w:val="nil"/>
          <w:right w:val="nil"/>
          <w:between w:val="nil"/>
        </w:pBdr>
        <w:rPr>
          <w:b/>
          <w:sz w:val="32"/>
          <w:szCs w:val="32"/>
        </w:rPr>
      </w:pPr>
      <w:r>
        <w:rPr>
          <w:b/>
          <w:sz w:val="32"/>
          <w:szCs w:val="32"/>
        </w:rPr>
        <w:lastRenderedPageBreak/>
        <w:t>DANH MỤC CÁC KÝ HIỆU, CHỮ VIẾT TẮT</w:t>
      </w:r>
    </w:p>
    <w:tbl>
      <w:tblPr>
        <w:tblStyle w:val="TableGrid"/>
        <w:tblW w:w="0" w:type="auto"/>
        <w:tblLook w:val="04A0" w:firstRow="1" w:lastRow="0" w:firstColumn="1" w:lastColumn="0" w:noHBand="0" w:noVBand="1"/>
      </w:tblPr>
      <w:tblGrid>
        <w:gridCol w:w="988"/>
        <w:gridCol w:w="2976"/>
        <w:gridCol w:w="5431"/>
      </w:tblGrid>
      <w:tr w:rsidR="00A5040B" w14:paraId="24C3E94B" w14:textId="77777777" w:rsidTr="00A5040B">
        <w:tc>
          <w:tcPr>
            <w:tcW w:w="988" w:type="dxa"/>
          </w:tcPr>
          <w:p w14:paraId="0A31205F" w14:textId="0D826E06" w:rsidR="00A5040B" w:rsidRPr="00490211" w:rsidRDefault="00A5040B" w:rsidP="00A5040B">
            <w:pPr>
              <w:widowControl w:val="0"/>
              <w:spacing w:line="276" w:lineRule="auto"/>
              <w:rPr>
                <w:b/>
                <w:sz w:val="28"/>
                <w:szCs w:val="28"/>
              </w:rPr>
            </w:pPr>
            <w:r w:rsidRPr="00490211">
              <w:rPr>
                <w:b/>
                <w:sz w:val="28"/>
                <w:szCs w:val="28"/>
              </w:rPr>
              <w:t>STT</w:t>
            </w:r>
          </w:p>
        </w:tc>
        <w:tc>
          <w:tcPr>
            <w:tcW w:w="2976" w:type="dxa"/>
          </w:tcPr>
          <w:p w14:paraId="19B39DDA" w14:textId="52616E3C" w:rsidR="00A5040B" w:rsidRPr="00490211" w:rsidRDefault="00A5040B" w:rsidP="00A5040B">
            <w:pPr>
              <w:widowControl w:val="0"/>
              <w:spacing w:line="276" w:lineRule="auto"/>
              <w:rPr>
                <w:b/>
                <w:sz w:val="28"/>
                <w:szCs w:val="28"/>
              </w:rPr>
            </w:pPr>
            <w:r w:rsidRPr="00490211">
              <w:rPr>
                <w:b/>
                <w:sz w:val="28"/>
                <w:szCs w:val="28"/>
              </w:rPr>
              <w:t>Ký hiệu</w:t>
            </w:r>
          </w:p>
        </w:tc>
        <w:tc>
          <w:tcPr>
            <w:tcW w:w="5431" w:type="dxa"/>
          </w:tcPr>
          <w:p w14:paraId="1ABB76A9" w14:textId="0B5C0978" w:rsidR="00A5040B" w:rsidRPr="00490211" w:rsidRDefault="00A5040B" w:rsidP="00A5040B">
            <w:pPr>
              <w:widowControl w:val="0"/>
              <w:spacing w:line="276" w:lineRule="auto"/>
              <w:rPr>
                <w:b/>
                <w:sz w:val="28"/>
                <w:szCs w:val="28"/>
              </w:rPr>
            </w:pPr>
            <w:r w:rsidRPr="00490211">
              <w:rPr>
                <w:b/>
                <w:sz w:val="28"/>
                <w:szCs w:val="28"/>
              </w:rPr>
              <w:t>Chữ viết đầy đủ</w:t>
            </w:r>
          </w:p>
        </w:tc>
      </w:tr>
      <w:tr w:rsidR="00A5040B" w14:paraId="6FC98486" w14:textId="77777777" w:rsidTr="00A5040B">
        <w:tc>
          <w:tcPr>
            <w:tcW w:w="988" w:type="dxa"/>
          </w:tcPr>
          <w:p w14:paraId="0AD9A90F" w14:textId="176C61C5" w:rsidR="00A5040B" w:rsidRPr="00490211" w:rsidRDefault="00A5040B" w:rsidP="00A5040B">
            <w:pPr>
              <w:pStyle w:val="Heading1"/>
              <w:numPr>
                <w:ilvl w:val="0"/>
                <w:numId w:val="0"/>
              </w:numPr>
              <w:rPr>
                <w:b w:val="0"/>
                <w:bCs/>
                <w:color w:val="auto"/>
                <w:sz w:val="26"/>
                <w:szCs w:val="26"/>
              </w:rPr>
            </w:pPr>
            <w:bookmarkStart w:id="727" w:name="_Toc136708476"/>
            <w:bookmarkStart w:id="728" w:name="_Toc137358818"/>
            <w:r w:rsidRPr="00490211">
              <w:rPr>
                <w:b w:val="0"/>
                <w:bCs/>
                <w:color w:val="auto"/>
                <w:sz w:val="26"/>
                <w:szCs w:val="26"/>
              </w:rPr>
              <w:t>1</w:t>
            </w:r>
            <w:bookmarkEnd w:id="727"/>
            <w:bookmarkEnd w:id="728"/>
          </w:p>
        </w:tc>
        <w:tc>
          <w:tcPr>
            <w:tcW w:w="2976" w:type="dxa"/>
          </w:tcPr>
          <w:p w14:paraId="5B374A83" w14:textId="3D84FE50" w:rsidR="00A5040B" w:rsidRPr="00490211" w:rsidRDefault="00A5040B" w:rsidP="00490211">
            <w:pPr>
              <w:widowControl w:val="0"/>
              <w:spacing w:line="276" w:lineRule="auto"/>
              <w:rPr>
                <w:bCs/>
                <w:sz w:val="26"/>
                <w:szCs w:val="26"/>
              </w:rPr>
            </w:pPr>
            <w:r w:rsidRPr="00490211">
              <w:rPr>
                <w:bCs/>
                <w:sz w:val="26"/>
                <w:szCs w:val="26"/>
              </w:rPr>
              <w:t>HTML</w:t>
            </w:r>
          </w:p>
        </w:tc>
        <w:tc>
          <w:tcPr>
            <w:tcW w:w="5431" w:type="dxa"/>
          </w:tcPr>
          <w:p w14:paraId="733267EB" w14:textId="06FCF381" w:rsidR="00A5040B" w:rsidRPr="00490211" w:rsidRDefault="00490211" w:rsidP="00490211">
            <w:pPr>
              <w:widowControl w:val="0"/>
              <w:spacing w:line="276" w:lineRule="auto"/>
              <w:jc w:val="both"/>
              <w:rPr>
                <w:bCs/>
                <w:sz w:val="26"/>
                <w:szCs w:val="26"/>
              </w:rPr>
            </w:pPr>
            <w:r w:rsidRPr="00490211">
              <w:rPr>
                <w:rStyle w:val="Strong"/>
                <w:b w:val="0"/>
                <w:sz w:val="26"/>
                <w:szCs w:val="26"/>
                <w:shd w:val="clear" w:color="auto" w:fill="FFFFFF"/>
              </w:rPr>
              <w:t>Hypertext Markup Language</w:t>
            </w:r>
          </w:p>
        </w:tc>
      </w:tr>
      <w:tr w:rsidR="00A5040B" w14:paraId="7B28DD09" w14:textId="77777777" w:rsidTr="00A5040B">
        <w:tc>
          <w:tcPr>
            <w:tcW w:w="988" w:type="dxa"/>
          </w:tcPr>
          <w:p w14:paraId="20EE0716" w14:textId="33EF7080" w:rsidR="00A5040B" w:rsidRPr="00490211" w:rsidRDefault="00A5040B" w:rsidP="00A5040B">
            <w:pPr>
              <w:pStyle w:val="Heading1"/>
              <w:numPr>
                <w:ilvl w:val="0"/>
                <w:numId w:val="0"/>
              </w:numPr>
              <w:rPr>
                <w:b w:val="0"/>
                <w:bCs/>
                <w:color w:val="auto"/>
                <w:sz w:val="26"/>
                <w:szCs w:val="26"/>
              </w:rPr>
            </w:pPr>
            <w:bookmarkStart w:id="729" w:name="_Toc136708477"/>
            <w:bookmarkStart w:id="730" w:name="_Toc137358819"/>
            <w:r w:rsidRPr="00490211">
              <w:rPr>
                <w:b w:val="0"/>
                <w:bCs/>
                <w:color w:val="auto"/>
                <w:sz w:val="26"/>
                <w:szCs w:val="26"/>
              </w:rPr>
              <w:t>2</w:t>
            </w:r>
            <w:bookmarkEnd w:id="729"/>
            <w:bookmarkEnd w:id="730"/>
          </w:p>
        </w:tc>
        <w:tc>
          <w:tcPr>
            <w:tcW w:w="2976" w:type="dxa"/>
          </w:tcPr>
          <w:p w14:paraId="66929AF3" w14:textId="389600FD" w:rsidR="00A5040B" w:rsidRPr="00490211" w:rsidRDefault="00490211" w:rsidP="00490211">
            <w:pPr>
              <w:widowControl w:val="0"/>
              <w:spacing w:line="276" w:lineRule="auto"/>
              <w:rPr>
                <w:bCs/>
                <w:sz w:val="26"/>
                <w:szCs w:val="26"/>
              </w:rPr>
            </w:pPr>
            <w:r w:rsidRPr="00490211">
              <w:rPr>
                <w:bCs/>
                <w:sz w:val="26"/>
                <w:szCs w:val="26"/>
              </w:rPr>
              <w:t>CSS</w:t>
            </w:r>
          </w:p>
        </w:tc>
        <w:tc>
          <w:tcPr>
            <w:tcW w:w="5431" w:type="dxa"/>
          </w:tcPr>
          <w:p w14:paraId="214F52D1" w14:textId="13BEA4D0" w:rsidR="00A5040B" w:rsidRPr="00490211" w:rsidRDefault="00490211" w:rsidP="00490211">
            <w:pPr>
              <w:widowControl w:val="0"/>
              <w:spacing w:line="276" w:lineRule="auto"/>
              <w:jc w:val="both"/>
              <w:rPr>
                <w:bCs/>
                <w:sz w:val="26"/>
                <w:szCs w:val="26"/>
              </w:rPr>
            </w:pPr>
            <w:r w:rsidRPr="00490211">
              <w:rPr>
                <w:sz w:val="26"/>
                <w:szCs w:val="26"/>
                <w:shd w:val="clear" w:color="auto" w:fill="FFFFFF"/>
              </w:rPr>
              <w:t>Cascading Style Sheets</w:t>
            </w:r>
          </w:p>
        </w:tc>
      </w:tr>
      <w:tr w:rsidR="00A5040B" w14:paraId="16D12FF3" w14:textId="77777777" w:rsidTr="00A5040B">
        <w:tc>
          <w:tcPr>
            <w:tcW w:w="988" w:type="dxa"/>
          </w:tcPr>
          <w:p w14:paraId="69B49C8D" w14:textId="03BB9F3E" w:rsidR="00A5040B" w:rsidRPr="00490211" w:rsidRDefault="00A5040B" w:rsidP="00A5040B">
            <w:pPr>
              <w:pStyle w:val="Heading1"/>
              <w:numPr>
                <w:ilvl w:val="0"/>
                <w:numId w:val="0"/>
              </w:numPr>
              <w:rPr>
                <w:b w:val="0"/>
                <w:bCs/>
                <w:color w:val="auto"/>
                <w:sz w:val="26"/>
                <w:szCs w:val="26"/>
              </w:rPr>
            </w:pPr>
            <w:bookmarkStart w:id="731" w:name="_Toc136708478"/>
            <w:bookmarkStart w:id="732" w:name="_Toc137358820"/>
            <w:r w:rsidRPr="00490211">
              <w:rPr>
                <w:b w:val="0"/>
                <w:bCs/>
                <w:color w:val="auto"/>
                <w:sz w:val="26"/>
                <w:szCs w:val="26"/>
              </w:rPr>
              <w:t>3</w:t>
            </w:r>
            <w:bookmarkEnd w:id="731"/>
            <w:bookmarkEnd w:id="732"/>
          </w:p>
        </w:tc>
        <w:tc>
          <w:tcPr>
            <w:tcW w:w="2976" w:type="dxa"/>
          </w:tcPr>
          <w:p w14:paraId="50E6B7D8" w14:textId="3EB4B65C" w:rsidR="00A5040B" w:rsidRPr="00490211" w:rsidRDefault="00490211" w:rsidP="00490211">
            <w:pPr>
              <w:widowControl w:val="0"/>
              <w:spacing w:line="276" w:lineRule="auto"/>
              <w:rPr>
                <w:bCs/>
                <w:sz w:val="26"/>
                <w:szCs w:val="26"/>
              </w:rPr>
            </w:pPr>
            <w:r w:rsidRPr="00490211">
              <w:rPr>
                <w:sz w:val="26"/>
                <w:szCs w:val="26"/>
              </w:rPr>
              <w:t>SQL</w:t>
            </w:r>
          </w:p>
        </w:tc>
        <w:tc>
          <w:tcPr>
            <w:tcW w:w="5431" w:type="dxa"/>
          </w:tcPr>
          <w:p w14:paraId="3E27C584" w14:textId="2E4FD29D" w:rsidR="00A5040B" w:rsidRPr="00490211" w:rsidRDefault="00490211" w:rsidP="00490211">
            <w:pPr>
              <w:widowControl w:val="0"/>
              <w:spacing w:line="276" w:lineRule="auto"/>
              <w:jc w:val="both"/>
              <w:rPr>
                <w:bCs/>
                <w:sz w:val="26"/>
                <w:szCs w:val="26"/>
              </w:rPr>
            </w:pPr>
            <w:r w:rsidRPr="00490211">
              <w:rPr>
                <w:sz w:val="26"/>
                <w:szCs w:val="26"/>
              </w:rPr>
              <w:t>Structured Query Language</w:t>
            </w:r>
          </w:p>
        </w:tc>
      </w:tr>
      <w:tr w:rsidR="00A5040B" w14:paraId="37915B47" w14:textId="77777777" w:rsidTr="00A5040B">
        <w:tc>
          <w:tcPr>
            <w:tcW w:w="988" w:type="dxa"/>
          </w:tcPr>
          <w:p w14:paraId="72292C54" w14:textId="17FA4500" w:rsidR="00A5040B" w:rsidRPr="00A5040B" w:rsidRDefault="00A5040B" w:rsidP="00A5040B">
            <w:pPr>
              <w:pStyle w:val="Heading1"/>
              <w:numPr>
                <w:ilvl w:val="0"/>
                <w:numId w:val="0"/>
              </w:numPr>
              <w:rPr>
                <w:b w:val="0"/>
                <w:bCs/>
                <w:sz w:val="26"/>
                <w:szCs w:val="26"/>
              </w:rPr>
            </w:pPr>
            <w:bookmarkStart w:id="733" w:name="_Toc136708479"/>
            <w:bookmarkStart w:id="734" w:name="_Toc137358821"/>
            <w:r w:rsidRPr="00A5040B">
              <w:rPr>
                <w:b w:val="0"/>
                <w:bCs/>
                <w:sz w:val="26"/>
                <w:szCs w:val="26"/>
              </w:rPr>
              <w:t>4</w:t>
            </w:r>
            <w:bookmarkEnd w:id="733"/>
            <w:bookmarkEnd w:id="734"/>
          </w:p>
        </w:tc>
        <w:tc>
          <w:tcPr>
            <w:tcW w:w="2976" w:type="dxa"/>
          </w:tcPr>
          <w:p w14:paraId="3096956B" w14:textId="140778D6" w:rsidR="00A5040B" w:rsidRPr="00490211" w:rsidRDefault="00490211" w:rsidP="00490211">
            <w:pPr>
              <w:widowControl w:val="0"/>
              <w:spacing w:line="276" w:lineRule="auto"/>
              <w:rPr>
                <w:bCs/>
                <w:sz w:val="26"/>
                <w:szCs w:val="26"/>
              </w:rPr>
            </w:pPr>
            <w:r w:rsidRPr="00490211">
              <w:rPr>
                <w:bCs/>
                <w:sz w:val="26"/>
                <w:szCs w:val="26"/>
              </w:rPr>
              <w:t>MVC</w:t>
            </w:r>
          </w:p>
        </w:tc>
        <w:tc>
          <w:tcPr>
            <w:tcW w:w="5431" w:type="dxa"/>
          </w:tcPr>
          <w:p w14:paraId="1BEEE9F0" w14:textId="5D044CB8" w:rsidR="00A5040B" w:rsidRPr="00490211" w:rsidRDefault="00490211" w:rsidP="00490211">
            <w:pPr>
              <w:widowControl w:val="0"/>
              <w:spacing w:line="276" w:lineRule="auto"/>
              <w:jc w:val="both"/>
              <w:rPr>
                <w:bCs/>
                <w:sz w:val="26"/>
                <w:szCs w:val="26"/>
              </w:rPr>
            </w:pPr>
            <w:r w:rsidRPr="00490211">
              <w:rPr>
                <w:sz w:val="26"/>
                <w:szCs w:val="26"/>
              </w:rPr>
              <w:t>Model View Controller</w:t>
            </w:r>
          </w:p>
        </w:tc>
      </w:tr>
      <w:tr w:rsidR="00A5040B" w14:paraId="32A624AF" w14:textId="77777777" w:rsidTr="00A5040B">
        <w:tc>
          <w:tcPr>
            <w:tcW w:w="988" w:type="dxa"/>
          </w:tcPr>
          <w:p w14:paraId="5E678A62" w14:textId="4914F2CF" w:rsidR="00A5040B" w:rsidRPr="00A5040B" w:rsidRDefault="00A5040B" w:rsidP="00A5040B">
            <w:pPr>
              <w:pStyle w:val="Heading1"/>
              <w:numPr>
                <w:ilvl w:val="0"/>
                <w:numId w:val="0"/>
              </w:numPr>
              <w:ind w:left="720" w:hanging="360"/>
              <w:jc w:val="both"/>
              <w:rPr>
                <w:b w:val="0"/>
                <w:bCs/>
                <w:sz w:val="26"/>
                <w:szCs w:val="26"/>
              </w:rPr>
            </w:pPr>
            <w:bookmarkStart w:id="735" w:name="_Toc136708480"/>
            <w:bookmarkStart w:id="736" w:name="_Toc137358822"/>
            <w:r w:rsidRPr="00A5040B">
              <w:rPr>
                <w:b w:val="0"/>
                <w:bCs/>
                <w:sz w:val="26"/>
                <w:szCs w:val="26"/>
              </w:rPr>
              <w:t>5</w:t>
            </w:r>
            <w:bookmarkEnd w:id="735"/>
            <w:bookmarkEnd w:id="736"/>
          </w:p>
        </w:tc>
        <w:tc>
          <w:tcPr>
            <w:tcW w:w="2976" w:type="dxa"/>
          </w:tcPr>
          <w:p w14:paraId="4534B867" w14:textId="02FA5D71" w:rsidR="00A5040B" w:rsidRPr="00490211" w:rsidRDefault="00490211" w:rsidP="00490211">
            <w:pPr>
              <w:widowControl w:val="0"/>
              <w:spacing w:line="276" w:lineRule="auto"/>
              <w:rPr>
                <w:bCs/>
                <w:sz w:val="26"/>
                <w:szCs w:val="26"/>
              </w:rPr>
            </w:pPr>
            <w:r w:rsidRPr="00490211">
              <w:rPr>
                <w:sz w:val="26"/>
                <w:szCs w:val="26"/>
              </w:rPr>
              <w:t>AJAX</w:t>
            </w:r>
          </w:p>
        </w:tc>
        <w:tc>
          <w:tcPr>
            <w:tcW w:w="5431" w:type="dxa"/>
          </w:tcPr>
          <w:p w14:paraId="1293295A" w14:textId="763114A5" w:rsidR="00A5040B" w:rsidRPr="00490211" w:rsidRDefault="00490211" w:rsidP="00490211">
            <w:pPr>
              <w:widowControl w:val="0"/>
              <w:spacing w:line="276" w:lineRule="auto"/>
              <w:jc w:val="both"/>
              <w:rPr>
                <w:bCs/>
                <w:sz w:val="26"/>
                <w:szCs w:val="26"/>
              </w:rPr>
            </w:pPr>
            <w:r w:rsidRPr="00490211">
              <w:rPr>
                <w:sz w:val="26"/>
                <w:szCs w:val="26"/>
              </w:rPr>
              <w:t>Asynchronous JavaScript and XML</w:t>
            </w:r>
          </w:p>
        </w:tc>
      </w:tr>
      <w:tr w:rsidR="00A5040B" w14:paraId="03FE7101" w14:textId="77777777" w:rsidTr="00A5040B">
        <w:tc>
          <w:tcPr>
            <w:tcW w:w="988" w:type="dxa"/>
          </w:tcPr>
          <w:p w14:paraId="2ADA0FE3" w14:textId="43B3D95F" w:rsidR="00A5040B" w:rsidRPr="00A5040B" w:rsidRDefault="00A5040B" w:rsidP="00A5040B">
            <w:pPr>
              <w:pStyle w:val="Heading1"/>
              <w:numPr>
                <w:ilvl w:val="0"/>
                <w:numId w:val="0"/>
              </w:numPr>
              <w:ind w:left="720" w:hanging="360"/>
              <w:jc w:val="both"/>
              <w:rPr>
                <w:b w:val="0"/>
                <w:bCs/>
                <w:sz w:val="26"/>
                <w:szCs w:val="26"/>
              </w:rPr>
            </w:pPr>
            <w:bookmarkStart w:id="737" w:name="_Toc136708481"/>
            <w:bookmarkStart w:id="738" w:name="_Toc137358823"/>
            <w:r w:rsidRPr="00A5040B">
              <w:rPr>
                <w:b w:val="0"/>
                <w:bCs/>
                <w:sz w:val="26"/>
                <w:szCs w:val="26"/>
              </w:rPr>
              <w:t>6</w:t>
            </w:r>
            <w:bookmarkEnd w:id="737"/>
            <w:bookmarkEnd w:id="738"/>
          </w:p>
        </w:tc>
        <w:tc>
          <w:tcPr>
            <w:tcW w:w="2976" w:type="dxa"/>
          </w:tcPr>
          <w:p w14:paraId="0AA047CB" w14:textId="55356538" w:rsidR="00A5040B" w:rsidRPr="00490211" w:rsidRDefault="00490211" w:rsidP="00490211">
            <w:pPr>
              <w:widowControl w:val="0"/>
              <w:spacing w:line="276" w:lineRule="auto"/>
              <w:rPr>
                <w:bCs/>
                <w:sz w:val="26"/>
                <w:szCs w:val="26"/>
              </w:rPr>
            </w:pPr>
            <w:r w:rsidRPr="00490211">
              <w:rPr>
                <w:bCs/>
                <w:sz w:val="26"/>
                <w:szCs w:val="26"/>
              </w:rPr>
              <w:t>API</w:t>
            </w:r>
          </w:p>
        </w:tc>
        <w:tc>
          <w:tcPr>
            <w:tcW w:w="5431" w:type="dxa"/>
          </w:tcPr>
          <w:p w14:paraId="41EEDF6F" w14:textId="2D5942F2" w:rsidR="00A5040B" w:rsidRPr="00490211" w:rsidRDefault="00490211" w:rsidP="00A5040B">
            <w:pPr>
              <w:widowControl w:val="0"/>
              <w:spacing w:line="276" w:lineRule="auto"/>
              <w:jc w:val="both"/>
              <w:rPr>
                <w:bCs/>
                <w:sz w:val="26"/>
                <w:szCs w:val="26"/>
              </w:rPr>
            </w:pPr>
            <w:r w:rsidRPr="00490211">
              <w:rPr>
                <w:rStyle w:val="Emphasis"/>
                <w:i w:val="0"/>
                <w:iCs w:val="0"/>
                <w:spacing w:val="5"/>
                <w:sz w:val="26"/>
                <w:szCs w:val="26"/>
                <w:bdr w:val="none" w:sz="0" w:space="0" w:color="auto" w:frame="1"/>
                <w:shd w:val="clear" w:color="auto" w:fill="FFFFFF"/>
              </w:rPr>
              <w:t>Application Programming Interface</w:t>
            </w:r>
          </w:p>
        </w:tc>
      </w:tr>
      <w:tr w:rsidR="00A5040B" w14:paraId="4DC5053F" w14:textId="77777777" w:rsidTr="00A5040B">
        <w:tc>
          <w:tcPr>
            <w:tcW w:w="988" w:type="dxa"/>
          </w:tcPr>
          <w:p w14:paraId="5341F85F" w14:textId="65A6FA1C" w:rsidR="00A5040B" w:rsidRPr="00A5040B" w:rsidRDefault="00A5040B" w:rsidP="00A5040B">
            <w:pPr>
              <w:pStyle w:val="Heading1"/>
              <w:numPr>
                <w:ilvl w:val="0"/>
                <w:numId w:val="0"/>
              </w:numPr>
              <w:ind w:left="720" w:hanging="360"/>
              <w:jc w:val="both"/>
              <w:rPr>
                <w:b w:val="0"/>
                <w:bCs/>
                <w:sz w:val="26"/>
                <w:szCs w:val="26"/>
              </w:rPr>
            </w:pPr>
            <w:bookmarkStart w:id="739" w:name="_Toc136708482"/>
            <w:bookmarkStart w:id="740" w:name="_Toc137358824"/>
            <w:r w:rsidRPr="00A5040B">
              <w:rPr>
                <w:b w:val="0"/>
                <w:bCs/>
                <w:sz w:val="26"/>
                <w:szCs w:val="26"/>
              </w:rPr>
              <w:t>7</w:t>
            </w:r>
            <w:bookmarkEnd w:id="739"/>
            <w:bookmarkEnd w:id="740"/>
          </w:p>
        </w:tc>
        <w:tc>
          <w:tcPr>
            <w:tcW w:w="2976" w:type="dxa"/>
          </w:tcPr>
          <w:p w14:paraId="24E23984" w14:textId="44D35290" w:rsidR="00A5040B" w:rsidRPr="001A1A4B" w:rsidRDefault="00490211" w:rsidP="00490211">
            <w:pPr>
              <w:widowControl w:val="0"/>
              <w:spacing w:line="276" w:lineRule="auto"/>
              <w:rPr>
                <w:bCs/>
                <w:sz w:val="26"/>
                <w:szCs w:val="26"/>
              </w:rPr>
            </w:pPr>
            <w:r w:rsidRPr="001A1A4B">
              <w:rPr>
                <w:bCs/>
                <w:sz w:val="26"/>
                <w:szCs w:val="26"/>
              </w:rPr>
              <w:t>GUI</w:t>
            </w:r>
          </w:p>
        </w:tc>
        <w:tc>
          <w:tcPr>
            <w:tcW w:w="5431" w:type="dxa"/>
          </w:tcPr>
          <w:p w14:paraId="15C5511A" w14:textId="65DB9271" w:rsidR="00A5040B" w:rsidRPr="001A1A4B" w:rsidRDefault="00490211" w:rsidP="00A5040B">
            <w:pPr>
              <w:keepNext/>
              <w:widowControl w:val="0"/>
              <w:spacing w:line="276" w:lineRule="auto"/>
              <w:jc w:val="both"/>
              <w:rPr>
                <w:bCs/>
                <w:sz w:val="26"/>
                <w:szCs w:val="26"/>
              </w:rPr>
            </w:pPr>
            <w:r w:rsidRPr="001A1A4B">
              <w:rPr>
                <w:sz w:val="26"/>
                <w:szCs w:val="26"/>
                <w:shd w:val="clear" w:color="auto" w:fill="FFFFFF"/>
              </w:rPr>
              <w:t>Graphical User Interface</w:t>
            </w:r>
          </w:p>
        </w:tc>
      </w:tr>
      <w:tr w:rsidR="001A1A4B" w14:paraId="36AD07E1" w14:textId="77777777" w:rsidTr="00A5040B">
        <w:tc>
          <w:tcPr>
            <w:tcW w:w="988" w:type="dxa"/>
          </w:tcPr>
          <w:p w14:paraId="15CAB12F" w14:textId="27140919" w:rsidR="001A1A4B" w:rsidRPr="00A5040B" w:rsidRDefault="001A1A4B" w:rsidP="00A5040B">
            <w:pPr>
              <w:pStyle w:val="Heading1"/>
              <w:numPr>
                <w:ilvl w:val="0"/>
                <w:numId w:val="0"/>
              </w:numPr>
              <w:ind w:left="720" w:hanging="360"/>
              <w:jc w:val="both"/>
              <w:rPr>
                <w:b w:val="0"/>
                <w:bCs/>
                <w:sz w:val="26"/>
                <w:szCs w:val="26"/>
              </w:rPr>
            </w:pPr>
            <w:bookmarkStart w:id="741" w:name="_Toc136708483"/>
            <w:bookmarkStart w:id="742" w:name="_Toc137358825"/>
            <w:r>
              <w:rPr>
                <w:b w:val="0"/>
                <w:bCs/>
                <w:sz w:val="26"/>
                <w:szCs w:val="26"/>
              </w:rPr>
              <w:t>8</w:t>
            </w:r>
            <w:bookmarkEnd w:id="741"/>
            <w:bookmarkEnd w:id="742"/>
          </w:p>
        </w:tc>
        <w:tc>
          <w:tcPr>
            <w:tcW w:w="2976" w:type="dxa"/>
          </w:tcPr>
          <w:p w14:paraId="1BFC09FB" w14:textId="6AA1697B" w:rsidR="001A1A4B" w:rsidRPr="001A1A4B" w:rsidRDefault="001A1A4B" w:rsidP="00490211">
            <w:pPr>
              <w:widowControl w:val="0"/>
              <w:spacing w:line="276" w:lineRule="auto"/>
              <w:rPr>
                <w:bCs/>
                <w:sz w:val="26"/>
                <w:szCs w:val="26"/>
              </w:rPr>
            </w:pPr>
            <w:r w:rsidRPr="001A1A4B">
              <w:rPr>
                <w:sz w:val="26"/>
                <w:szCs w:val="26"/>
              </w:rPr>
              <w:t>C#</w:t>
            </w:r>
          </w:p>
        </w:tc>
        <w:tc>
          <w:tcPr>
            <w:tcW w:w="5431" w:type="dxa"/>
          </w:tcPr>
          <w:p w14:paraId="2F17949D" w14:textId="03D55A73" w:rsidR="001A1A4B" w:rsidRPr="001A1A4B" w:rsidRDefault="001A1A4B" w:rsidP="00A5040B">
            <w:pPr>
              <w:keepNext/>
              <w:widowControl w:val="0"/>
              <w:spacing w:line="276" w:lineRule="auto"/>
              <w:jc w:val="both"/>
              <w:rPr>
                <w:sz w:val="26"/>
                <w:szCs w:val="26"/>
                <w:shd w:val="clear" w:color="auto" w:fill="FFFFFF"/>
              </w:rPr>
            </w:pPr>
            <w:r w:rsidRPr="001A1A4B">
              <w:rPr>
                <w:sz w:val="26"/>
                <w:szCs w:val="26"/>
              </w:rPr>
              <w:t>C Sharp</w:t>
            </w:r>
          </w:p>
        </w:tc>
      </w:tr>
      <w:tr w:rsidR="001A1A4B" w14:paraId="3911037D" w14:textId="77777777" w:rsidTr="00A5040B">
        <w:tc>
          <w:tcPr>
            <w:tcW w:w="988" w:type="dxa"/>
          </w:tcPr>
          <w:p w14:paraId="230C2883" w14:textId="5CBFAA00" w:rsidR="001A1A4B" w:rsidRDefault="001A1A4B" w:rsidP="00A5040B">
            <w:pPr>
              <w:pStyle w:val="Heading1"/>
              <w:numPr>
                <w:ilvl w:val="0"/>
                <w:numId w:val="0"/>
              </w:numPr>
              <w:ind w:left="720" w:hanging="360"/>
              <w:jc w:val="both"/>
              <w:rPr>
                <w:b w:val="0"/>
                <w:bCs/>
                <w:sz w:val="26"/>
                <w:szCs w:val="26"/>
              </w:rPr>
            </w:pPr>
            <w:bookmarkStart w:id="743" w:name="_Toc136708484"/>
            <w:bookmarkStart w:id="744" w:name="_Toc137358826"/>
            <w:r>
              <w:rPr>
                <w:b w:val="0"/>
                <w:bCs/>
                <w:sz w:val="26"/>
                <w:szCs w:val="26"/>
              </w:rPr>
              <w:t>9</w:t>
            </w:r>
            <w:bookmarkEnd w:id="743"/>
            <w:bookmarkEnd w:id="744"/>
          </w:p>
        </w:tc>
        <w:tc>
          <w:tcPr>
            <w:tcW w:w="2976" w:type="dxa"/>
          </w:tcPr>
          <w:p w14:paraId="247ADEF1" w14:textId="13FBCBD0" w:rsidR="001A1A4B" w:rsidRPr="001A1A4B" w:rsidRDefault="001A1A4B" w:rsidP="00490211">
            <w:pPr>
              <w:widowControl w:val="0"/>
              <w:spacing w:line="276" w:lineRule="auto"/>
              <w:rPr>
                <w:sz w:val="26"/>
                <w:szCs w:val="26"/>
              </w:rPr>
            </w:pPr>
            <w:r w:rsidRPr="001A1A4B">
              <w:rPr>
                <w:sz w:val="26"/>
                <w:szCs w:val="26"/>
              </w:rPr>
              <w:t>XML</w:t>
            </w:r>
          </w:p>
        </w:tc>
        <w:tc>
          <w:tcPr>
            <w:tcW w:w="5431" w:type="dxa"/>
          </w:tcPr>
          <w:p w14:paraId="18C7839E" w14:textId="0AC2CE2A" w:rsidR="001A1A4B" w:rsidRPr="001A1A4B" w:rsidRDefault="001A1A4B" w:rsidP="00A5040B">
            <w:pPr>
              <w:keepNext/>
              <w:widowControl w:val="0"/>
              <w:spacing w:line="276" w:lineRule="auto"/>
              <w:jc w:val="both"/>
              <w:rPr>
                <w:sz w:val="26"/>
                <w:szCs w:val="26"/>
              </w:rPr>
            </w:pPr>
            <w:r w:rsidRPr="001A1A4B">
              <w:rPr>
                <w:sz w:val="26"/>
                <w:szCs w:val="26"/>
              </w:rPr>
              <w:t>Extensible Markup Language</w:t>
            </w:r>
          </w:p>
        </w:tc>
      </w:tr>
    </w:tbl>
    <w:p w14:paraId="0CD9E283" w14:textId="112C53A1" w:rsidR="005447E4" w:rsidRDefault="00000000">
      <w:pPr>
        <w:rPr>
          <w:b/>
          <w:sz w:val="38"/>
          <w:szCs w:val="38"/>
        </w:rPr>
      </w:pPr>
      <w:r>
        <w:br w:type="page"/>
      </w:r>
      <w:r>
        <w:rPr>
          <w:b/>
          <w:sz w:val="32"/>
          <w:szCs w:val="32"/>
        </w:rPr>
        <w:lastRenderedPageBreak/>
        <w:t>DANH MỤC</w:t>
      </w:r>
      <w:ins w:id="745" w:author="ĐÀNG ANH MIN ROG" w:date="2023-06-11T06:56:00Z">
        <w:r w:rsidR="00463E45">
          <w:rPr>
            <w:b/>
            <w:sz w:val="32"/>
            <w:szCs w:val="32"/>
          </w:rPr>
          <w:t xml:space="preserve"> B</w:t>
        </w:r>
      </w:ins>
      <w:del w:id="746" w:author="ĐÀNG ANH MIN ROG" w:date="2023-06-11T06:56:00Z">
        <w:r w:rsidDel="00463E45">
          <w:rPr>
            <w:b/>
            <w:sz w:val="32"/>
            <w:szCs w:val="32"/>
          </w:rPr>
          <w:delText xml:space="preserve"> B</w:delText>
        </w:r>
      </w:del>
      <w:r>
        <w:rPr>
          <w:b/>
          <w:sz w:val="32"/>
          <w:szCs w:val="32"/>
        </w:rPr>
        <w:t>ẢNG</w:t>
      </w:r>
    </w:p>
    <w:p w14:paraId="3C80B67D" w14:textId="0CC96033" w:rsidR="006F280F" w:rsidRPr="001E5E2B" w:rsidDel="00F60D0F" w:rsidRDefault="006F280F" w:rsidP="00F60D0F">
      <w:pPr>
        <w:pStyle w:val="TableofFigures"/>
        <w:tabs>
          <w:tab w:val="right" w:leader="dot" w:pos="9395"/>
        </w:tabs>
        <w:rPr>
          <w:del w:id="747" w:author="ĐÀNG ANH MIN ROG" w:date="2023-06-11T00:38:00Z"/>
          <w:rFonts w:ascii="Times New Roman" w:hAnsi="Times New Roman" w:cs="Times New Roman"/>
          <w:sz w:val="26"/>
          <w:szCs w:val="26"/>
          <w:rPrChange w:id="748" w:author="ĐÀNG ANH MIN ROG" w:date="2023-06-11T07:15:00Z">
            <w:rPr>
              <w:del w:id="749" w:author="ĐÀNG ANH MIN ROG" w:date="2023-06-11T00:38:00Z"/>
              <w:rFonts w:cs="Times New Roman"/>
            </w:rPr>
          </w:rPrChange>
        </w:rPr>
      </w:pPr>
      <w:del w:id="750" w:author="ĐÀNG ANH MIN ROG" w:date="2023-06-11T00:38:00Z">
        <w:r w:rsidRPr="001E5E2B" w:rsidDel="00484EE3">
          <w:rPr>
            <w:rFonts w:ascii="Times New Roman" w:hAnsi="Times New Roman" w:cs="Times New Roman"/>
            <w:i w:val="0"/>
            <w:iCs w:val="0"/>
            <w:sz w:val="26"/>
            <w:szCs w:val="26"/>
            <w:rPrChange w:id="751" w:author="ĐÀNG ANH MIN ROG" w:date="2023-06-11T07:15:00Z">
              <w:rPr>
                <w:rFonts w:asciiTheme="minorHAnsi" w:hAnsiTheme="minorHAnsi" w:cs="Times New Roman"/>
                <w:i w:val="0"/>
                <w:iCs w:val="0"/>
                <w:sz w:val="20"/>
              </w:rPr>
            </w:rPrChange>
          </w:rPr>
          <w:fldChar w:fldCharType="begin"/>
        </w:r>
        <w:r w:rsidRPr="001E5E2B" w:rsidDel="00484EE3">
          <w:rPr>
            <w:rFonts w:ascii="Times New Roman" w:hAnsi="Times New Roman"/>
            <w:i w:val="0"/>
            <w:iCs w:val="0"/>
            <w:sz w:val="26"/>
            <w:szCs w:val="26"/>
            <w:rPrChange w:id="752" w:author="ĐÀNG ANH MIN ROG" w:date="2023-06-11T07:15:00Z">
              <w:rPr>
                <w:rFonts w:asciiTheme="minorHAnsi" w:hAnsiTheme="minorHAnsi"/>
                <w:i w:val="0"/>
                <w:iCs w:val="0"/>
                <w:sz w:val="20"/>
              </w:rPr>
            </w:rPrChange>
          </w:rPr>
          <w:delInstrText xml:space="preserve"> TOC \h \z \c "Bảng" </w:delInstrText>
        </w:r>
        <w:r w:rsidRPr="001E5E2B" w:rsidDel="00484EE3">
          <w:rPr>
            <w:rFonts w:ascii="Times New Roman" w:hAnsi="Times New Roman" w:cs="Times New Roman"/>
            <w:i w:val="0"/>
            <w:iCs w:val="0"/>
            <w:sz w:val="26"/>
            <w:szCs w:val="26"/>
            <w:rPrChange w:id="753" w:author="ĐÀNG ANH MIN ROG" w:date="2023-06-11T07:15:00Z">
              <w:rPr>
                <w:rFonts w:asciiTheme="minorHAnsi" w:hAnsiTheme="minorHAnsi"/>
                <w:i w:val="0"/>
                <w:iCs w:val="0"/>
                <w:sz w:val="20"/>
              </w:rPr>
            </w:rPrChange>
          </w:rPr>
          <w:fldChar w:fldCharType="separate"/>
        </w:r>
        <w:r w:rsidRPr="001E5E2B" w:rsidDel="00484EE3">
          <w:rPr>
            <w:rFonts w:ascii="Times New Roman" w:hAnsi="Times New Roman" w:cs="Times New Roman"/>
            <w:i w:val="0"/>
            <w:sz w:val="26"/>
            <w:szCs w:val="26"/>
            <w:rPrChange w:id="754" w:author="ĐÀNG ANH MIN ROG" w:date="2023-06-11T07:15:00Z">
              <w:rPr>
                <w:rFonts w:asciiTheme="minorHAnsi" w:hAnsiTheme="minorHAnsi"/>
                <w:i w:val="0"/>
                <w:sz w:val="20"/>
              </w:rPr>
            </w:rPrChange>
          </w:rPr>
          <w:fldChar w:fldCharType="begin"/>
        </w:r>
        <w:r w:rsidRPr="001E5E2B" w:rsidDel="00484EE3">
          <w:rPr>
            <w:rFonts w:ascii="Times New Roman" w:hAnsi="Times New Roman"/>
            <w:i w:val="0"/>
            <w:iCs w:val="0"/>
            <w:sz w:val="26"/>
            <w:szCs w:val="26"/>
            <w:rPrChange w:id="755" w:author="ĐÀNG ANH MIN ROG" w:date="2023-06-11T07:15:00Z">
              <w:rPr>
                <w:rFonts w:asciiTheme="minorHAnsi" w:hAnsiTheme="minorHAnsi"/>
                <w:i w:val="0"/>
                <w:iCs w:val="0"/>
                <w:sz w:val="20"/>
              </w:rPr>
            </w:rPrChange>
          </w:rPr>
          <w:delInstrText>HYPERLINK \l "_Toc136708341"</w:delInstrText>
        </w:r>
        <w:r w:rsidRPr="001E5E2B" w:rsidDel="00484EE3">
          <w:rPr>
            <w:i w:val="0"/>
            <w:sz w:val="26"/>
            <w:szCs w:val="26"/>
            <w:rPrChange w:id="756" w:author="ĐÀNG ANH MIN ROG" w:date="2023-06-11T07:15:00Z">
              <w:rPr>
                <w:i w:val="0"/>
                <w:szCs w:val="26"/>
              </w:rPr>
            </w:rPrChange>
          </w:rPr>
        </w:r>
        <w:r w:rsidRPr="001E5E2B" w:rsidDel="00484EE3">
          <w:rPr>
            <w:rFonts w:ascii="Times New Roman" w:hAnsi="Times New Roman" w:cs="Times New Roman"/>
            <w:i w:val="0"/>
            <w:sz w:val="26"/>
            <w:szCs w:val="26"/>
            <w:rPrChange w:id="757" w:author="ĐÀNG ANH MIN ROG" w:date="2023-06-11T07:15:00Z">
              <w:rPr>
                <w:rFonts w:asciiTheme="minorHAnsi" w:hAnsiTheme="minorHAnsi"/>
                <w:i w:val="0"/>
                <w:noProof/>
                <w:sz w:val="20"/>
              </w:rPr>
            </w:rPrChange>
          </w:rPr>
          <w:fldChar w:fldCharType="separate"/>
        </w:r>
        <w:r w:rsidRPr="001E5E2B" w:rsidDel="00484EE3">
          <w:rPr>
            <w:rStyle w:val="Hyperlink"/>
            <w:rFonts w:ascii="Times New Roman" w:hAnsi="Times New Roman"/>
            <w:i w:val="0"/>
            <w:iCs w:val="0"/>
            <w:noProof/>
            <w:sz w:val="26"/>
            <w:szCs w:val="26"/>
            <w:rPrChange w:id="758" w:author="ĐÀNG ANH MIN ROG" w:date="2023-06-11T07:15:00Z">
              <w:rPr>
                <w:rStyle w:val="Hyperlink"/>
                <w:rFonts w:asciiTheme="minorHAnsi" w:hAnsiTheme="minorHAnsi"/>
                <w:i w:val="0"/>
                <w:iCs w:val="0"/>
                <w:noProof/>
                <w:sz w:val="20"/>
              </w:rPr>
            </w:rPrChange>
          </w:rPr>
          <w:delText>Bảng 1. Customer</w:delText>
        </w:r>
        <w:r w:rsidRPr="001E5E2B" w:rsidDel="00484EE3">
          <w:rPr>
            <w:rFonts w:ascii="Times New Roman" w:hAnsi="Times New Roman"/>
            <w:i w:val="0"/>
            <w:iCs w:val="0"/>
            <w:noProof/>
            <w:webHidden/>
            <w:sz w:val="26"/>
            <w:szCs w:val="26"/>
            <w:rPrChange w:id="759" w:author="ĐÀNG ANH MIN ROG" w:date="2023-06-11T07:15:00Z">
              <w:rPr>
                <w:rFonts w:asciiTheme="minorHAnsi" w:hAnsiTheme="minorHAnsi"/>
                <w:i w:val="0"/>
                <w:iCs w:val="0"/>
                <w:noProof/>
                <w:webHidden/>
                <w:sz w:val="20"/>
              </w:rPr>
            </w:rPrChange>
          </w:rPr>
          <w:tab/>
        </w:r>
        <w:r w:rsidRPr="001E5E2B" w:rsidDel="00484EE3">
          <w:rPr>
            <w:rFonts w:ascii="Times New Roman" w:hAnsi="Times New Roman" w:cs="Times New Roman"/>
            <w:i w:val="0"/>
            <w:noProof/>
            <w:webHidden/>
            <w:sz w:val="26"/>
            <w:szCs w:val="26"/>
            <w:rPrChange w:id="760" w:author="ĐÀNG ANH MIN ROG" w:date="2023-06-11T07:15:00Z">
              <w:rPr>
                <w:rFonts w:asciiTheme="minorHAnsi" w:hAnsiTheme="minorHAnsi"/>
                <w:i w:val="0"/>
                <w:noProof/>
                <w:webHidden/>
                <w:sz w:val="20"/>
              </w:rPr>
            </w:rPrChange>
          </w:rPr>
          <w:fldChar w:fldCharType="begin"/>
        </w:r>
        <w:r w:rsidRPr="001E5E2B" w:rsidDel="00484EE3">
          <w:rPr>
            <w:rFonts w:ascii="Times New Roman" w:hAnsi="Times New Roman"/>
            <w:i w:val="0"/>
            <w:iCs w:val="0"/>
            <w:noProof/>
            <w:webHidden/>
            <w:sz w:val="26"/>
            <w:szCs w:val="26"/>
            <w:rPrChange w:id="761" w:author="ĐÀNG ANH MIN ROG" w:date="2023-06-11T07:15:00Z">
              <w:rPr>
                <w:rFonts w:asciiTheme="minorHAnsi" w:hAnsiTheme="minorHAnsi"/>
                <w:i w:val="0"/>
                <w:iCs w:val="0"/>
                <w:noProof/>
                <w:webHidden/>
                <w:sz w:val="20"/>
              </w:rPr>
            </w:rPrChange>
          </w:rPr>
          <w:delInstrText xml:space="preserve"> PAGEREF _Toc136708341 \h </w:delInstrText>
        </w:r>
        <w:r w:rsidRPr="001E5E2B" w:rsidDel="00484EE3">
          <w:rPr>
            <w:i w:val="0"/>
            <w:noProof/>
            <w:webHidden/>
            <w:sz w:val="26"/>
            <w:szCs w:val="26"/>
            <w:rPrChange w:id="762" w:author="ĐÀNG ANH MIN ROG" w:date="2023-06-11T07:15:00Z">
              <w:rPr>
                <w:i w:val="0"/>
                <w:noProof/>
                <w:webHidden/>
                <w:szCs w:val="26"/>
              </w:rPr>
            </w:rPrChange>
          </w:rPr>
        </w:r>
        <w:r w:rsidRPr="001E5E2B" w:rsidDel="00484EE3">
          <w:rPr>
            <w:rFonts w:ascii="Times New Roman" w:hAnsi="Times New Roman" w:cs="Times New Roman"/>
            <w:i w:val="0"/>
            <w:noProof/>
            <w:webHidden/>
            <w:sz w:val="26"/>
            <w:szCs w:val="26"/>
            <w:rPrChange w:id="763" w:author="ĐÀNG ANH MIN ROG" w:date="2023-06-11T07:15:00Z">
              <w:rPr>
                <w:rFonts w:asciiTheme="minorHAnsi" w:hAnsiTheme="minorHAnsi"/>
                <w:i w:val="0"/>
                <w:noProof/>
                <w:webHidden/>
                <w:sz w:val="20"/>
              </w:rPr>
            </w:rPrChange>
          </w:rPr>
          <w:fldChar w:fldCharType="separate"/>
        </w:r>
        <w:r w:rsidRPr="001E5E2B" w:rsidDel="00484EE3">
          <w:rPr>
            <w:rFonts w:ascii="Times New Roman" w:hAnsi="Times New Roman"/>
            <w:i w:val="0"/>
            <w:iCs w:val="0"/>
            <w:noProof/>
            <w:webHidden/>
            <w:sz w:val="26"/>
            <w:szCs w:val="26"/>
            <w:rPrChange w:id="764" w:author="ĐÀNG ANH MIN ROG" w:date="2023-06-11T07:15:00Z">
              <w:rPr>
                <w:rFonts w:asciiTheme="minorHAnsi" w:hAnsiTheme="minorHAnsi"/>
                <w:i w:val="0"/>
                <w:iCs w:val="0"/>
                <w:noProof/>
                <w:webHidden/>
                <w:sz w:val="20"/>
              </w:rPr>
            </w:rPrChange>
          </w:rPr>
          <w:delText>26</w:delText>
        </w:r>
        <w:r w:rsidRPr="001E5E2B" w:rsidDel="00484EE3">
          <w:rPr>
            <w:rFonts w:ascii="Times New Roman" w:hAnsi="Times New Roman" w:cs="Times New Roman"/>
            <w:i w:val="0"/>
            <w:noProof/>
            <w:webHidden/>
            <w:sz w:val="26"/>
            <w:szCs w:val="26"/>
            <w:rPrChange w:id="765" w:author="ĐÀNG ANH MIN ROG" w:date="2023-06-11T07:15:00Z">
              <w:rPr>
                <w:rFonts w:asciiTheme="minorHAnsi" w:hAnsiTheme="minorHAnsi"/>
                <w:i w:val="0"/>
                <w:noProof/>
                <w:webHidden/>
                <w:sz w:val="20"/>
              </w:rPr>
            </w:rPrChange>
          </w:rPr>
          <w:fldChar w:fldCharType="end"/>
        </w:r>
        <w:r w:rsidRPr="001E5E2B" w:rsidDel="00484EE3">
          <w:rPr>
            <w:rFonts w:ascii="Times New Roman" w:hAnsi="Times New Roman" w:cs="Times New Roman"/>
            <w:i w:val="0"/>
            <w:noProof/>
            <w:sz w:val="26"/>
            <w:szCs w:val="26"/>
            <w:rPrChange w:id="766" w:author="ĐÀNG ANH MIN ROG" w:date="2023-06-11T07:15:00Z">
              <w:rPr>
                <w:rFonts w:asciiTheme="minorHAnsi" w:hAnsiTheme="minorHAnsi"/>
                <w:i w:val="0"/>
                <w:noProof/>
                <w:sz w:val="20"/>
              </w:rPr>
            </w:rPrChange>
          </w:rPr>
          <w:fldChar w:fldCharType="end"/>
        </w:r>
      </w:del>
    </w:p>
    <w:p w14:paraId="5ADFB66A" w14:textId="77777777" w:rsidR="00F60D0F" w:rsidRPr="001E5E2B" w:rsidRDefault="00F60D0F">
      <w:pPr>
        <w:jc w:val="both"/>
        <w:rPr>
          <w:ins w:id="767" w:author="ĐÀNG ANH MIN ROG" w:date="2023-06-11T07:00:00Z"/>
          <w:rFonts w:eastAsiaTheme="minorEastAsia"/>
          <w:iCs/>
          <w:sz w:val="26"/>
          <w:szCs w:val="26"/>
          <w:rPrChange w:id="768" w:author="ĐÀNG ANH MIN ROG" w:date="2023-06-11T07:15:00Z">
            <w:rPr>
              <w:ins w:id="769" w:author="ĐÀNG ANH MIN ROG" w:date="2023-06-11T07:00:00Z"/>
              <w:rFonts w:eastAsiaTheme="minorEastAsia" w:cstheme="minorBidi"/>
              <w:iCs w:val="0"/>
              <w:noProof/>
              <w:kern w:val="2"/>
              <w:sz w:val="22"/>
              <w:szCs w:val="22"/>
              <w14:ligatures w14:val="standardContextual"/>
            </w:rPr>
          </w:rPrChange>
        </w:rPr>
        <w:pPrChange w:id="770" w:author="ĐÀNG ANH MIN ROG" w:date="2023-06-11T07:00:00Z">
          <w:pPr>
            <w:pStyle w:val="TableofFigures"/>
            <w:tabs>
              <w:tab w:val="right" w:leader="dot" w:pos="9395"/>
            </w:tabs>
          </w:pPr>
        </w:pPrChange>
      </w:pPr>
    </w:p>
    <w:p w14:paraId="30E5A816" w14:textId="51B6C024" w:rsidR="006F280F" w:rsidRPr="001E5E2B" w:rsidDel="00484EE3" w:rsidRDefault="00000000">
      <w:pPr>
        <w:pStyle w:val="TableofFigures"/>
        <w:tabs>
          <w:tab w:val="right" w:leader="dot" w:pos="9395"/>
        </w:tabs>
        <w:rPr>
          <w:del w:id="771" w:author="ĐÀNG ANH MIN ROG" w:date="2023-06-11T00:38:00Z"/>
          <w:rFonts w:ascii="Times New Roman" w:eastAsiaTheme="minorEastAsia" w:hAnsi="Times New Roman" w:cs="Times New Roman"/>
          <w:iCs w:val="0"/>
          <w:noProof/>
          <w:kern w:val="2"/>
          <w:sz w:val="26"/>
          <w:szCs w:val="26"/>
          <w14:ligatures w14:val="standardContextual"/>
          <w:rPrChange w:id="772" w:author="ĐÀNG ANH MIN ROG" w:date="2023-06-11T07:15:00Z">
            <w:rPr>
              <w:del w:id="773" w:author="ĐÀNG ANH MIN ROG" w:date="2023-06-11T00:38:00Z"/>
              <w:rFonts w:eastAsiaTheme="minorEastAsia" w:cstheme="minorBidi"/>
              <w:iCs w:val="0"/>
              <w:noProof/>
              <w:kern w:val="2"/>
              <w:sz w:val="22"/>
              <w:szCs w:val="22"/>
              <w14:ligatures w14:val="standardContextual"/>
            </w:rPr>
          </w:rPrChange>
        </w:rPr>
      </w:pPr>
      <w:del w:id="774" w:author="ĐÀNG ANH MIN ROG" w:date="2023-06-11T00:38:00Z">
        <w:r w:rsidRPr="001E5E2B" w:rsidDel="00484EE3">
          <w:rPr>
            <w:rFonts w:ascii="Times New Roman" w:hAnsi="Times New Roman" w:cs="Times New Roman"/>
            <w:i w:val="0"/>
            <w:sz w:val="26"/>
            <w:szCs w:val="26"/>
            <w:rPrChange w:id="775" w:author="ĐÀNG ANH MIN ROG" w:date="2023-06-11T07:15:00Z">
              <w:rPr>
                <w:rFonts w:asciiTheme="minorHAnsi" w:hAnsiTheme="minorHAnsi"/>
                <w:i w:val="0"/>
                <w:sz w:val="20"/>
              </w:rPr>
            </w:rPrChange>
          </w:rPr>
          <w:fldChar w:fldCharType="begin"/>
        </w:r>
        <w:r w:rsidRPr="001E5E2B" w:rsidDel="00484EE3">
          <w:rPr>
            <w:rFonts w:ascii="Times New Roman" w:hAnsi="Times New Roman" w:cs="Times New Roman"/>
            <w:i w:val="0"/>
            <w:iCs w:val="0"/>
            <w:sz w:val="26"/>
            <w:szCs w:val="26"/>
            <w:rPrChange w:id="776" w:author="ĐÀNG ANH MIN ROG" w:date="2023-06-11T07:15:00Z">
              <w:rPr>
                <w:rFonts w:asciiTheme="minorHAnsi" w:hAnsiTheme="minorHAnsi"/>
                <w:i w:val="0"/>
                <w:iCs w:val="0"/>
                <w:sz w:val="20"/>
              </w:rPr>
            </w:rPrChange>
          </w:rPr>
          <w:delInstrText>HYPERLINK \l "_Toc136708342"</w:delInstrText>
        </w:r>
        <w:r w:rsidRPr="001E5E2B" w:rsidDel="00484EE3">
          <w:rPr>
            <w:i w:val="0"/>
            <w:sz w:val="26"/>
            <w:szCs w:val="26"/>
            <w:rPrChange w:id="777" w:author="ĐÀNG ANH MIN ROG" w:date="2023-06-11T07:15:00Z">
              <w:rPr>
                <w:i w:val="0"/>
                <w:szCs w:val="26"/>
              </w:rPr>
            </w:rPrChange>
          </w:rPr>
        </w:r>
        <w:r w:rsidRPr="001E5E2B" w:rsidDel="00484EE3">
          <w:rPr>
            <w:rFonts w:ascii="Times New Roman" w:hAnsi="Times New Roman" w:cs="Times New Roman"/>
            <w:i w:val="0"/>
            <w:sz w:val="26"/>
            <w:szCs w:val="26"/>
            <w:rPrChange w:id="778" w:author="ĐÀNG ANH MIN ROG" w:date="2023-06-11T07:15:00Z">
              <w:rPr>
                <w:rFonts w:asciiTheme="minorHAnsi" w:hAnsiTheme="minorHAnsi"/>
                <w:i w:val="0"/>
                <w:noProof/>
                <w:sz w:val="20"/>
              </w:rPr>
            </w:rPrChange>
          </w:rPr>
          <w:fldChar w:fldCharType="separate"/>
        </w:r>
        <w:r w:rsidR="006F280F" w:rsidRPr="001E5E2B" w:rsidDel="00484EE3">
          <w:rPr>
            <w:rStyle w:val="Hyperlink"/>
            <w:rFonts w:ascii="Times New Roman" w:hAnsi="Times New Roman" w:cs="Times New Roman"/>
            <w:i w:val="0"/>
            <w:iCs w:val="0"/>
            <w:noProof/>
            <w:sz w:val="26"/>
            <w:szCs w:val="26"/>
            <w:rPrChange w:id="779" w:author="ĐÀNG ANH MIN ROG" w:date="2023-06-11T07:15:00Z">
              <w:rPr>
                <w:rStyle w:val="Hyperlink"/>
                <w:rFonts w:asciiTheme="minorHAnsi" w:hAnsiTheme="minorHAnsi"/>
                <w:i w:val="0"/>
                <w:iCs w:val="0"/>
                <w:noProof/>
                <w:sz w:val="20"/>
              </w:rPr>
            </w:rPrChange>
          </w:rPr>
          <w:delText>Bảng 2. Product</w:delText>
        </w:r>
        <w:r w:rsidR="006F280F" w:rsidRPr="001E5E2B" w:rsidDel="00484EE3">
          <w:rPr>
            <w:rFonts w:ascii="Times New Roman" w:hAnsi="Times New Roman" w:cs="Times New Roman"/>
            <w:i w:val="0"/>
            <w:iCs w:val="0"/>
            <w:noProof/>
            <w:webHidden/>
            <w:sz w:val="26"/>
            <w:szCs w:val="26"/>
            <w:rPrChange w:id="780" w:author="ĐÀNG ANH MIN ROG" w:date="2023-06-11T07:15:00Z">
              <w:rPr>
                <w:rFonts w:asciiTheme="minorHAnsi" w:hAnsiTheme="minorHAnsi"/>
                <w:i w:val="0"/>
                <w:iCs w:val="0"/>
                <w:noProof/>
                <w:webHidden/>
                <w:sz w:val="20"/>
              </w:rPr>
            </w:rPrChange>
          </w:rPr>
          <w:tab/>
        </w:r>
        <w:r w:rsidR="006F280F" w:rsidRPr="001E5E2B" w:rsidDel="00484EE3">
          <w:rPr>
            <w:rFonts w:ascii="Times New Roman" w:hAnsi="Times New Roman" w:cs="Times New Roman"/>
            <w:i w:val="0"/>
            <w:noProof/>
            <w:webHidden/>
            <w:sz w:val="26"/>
            <w:szCs w:val="26"/>
            <w:rPrChange w:id="781" w:author="ĐÀNG ANH MIN ROG" w:date="2023-06-11T07:15:00Z">
              <w:rPr>
                <w:rFonts w:asciiTheme="minorHAnsi" w:hAnsiTheme="minorHAnsi"/>
                <w:i w:val="0"/>
                <w:noProof/>
                <w:webHidden/>
                <w:sz w:val="20"/>
              </w:rPr>
            </w:rPrChange>
          </w:rPr>
          <w:fldChar w:fldCharType="begin"/>
        </w:r>
        <w:r w:rsidR="006F280F" w:rsidRPr="001E5E2B" w:rsidDel="00484EE3">
          <w:rPr>
            <w:rFonts w:ascii="Times New Roman" w:hAnsi="Times New Roman" w:cs="Times New Roman"/>
            <w:i w:val="0"/>
            <w:iCs w:val="0"/>
            <w:noProof/>
            <w:webHidden/>
            <w:sz w:val="26"/>
            <w:szCs w:val="26"/>
            <w:rPrChange w:id="782" w:author="ĐÀNG ANH MIN ROG" w:date="2023-06-11T07:15:00Z">
              <w:rPr>
                <w:rFonts w:asciiTheme="minorHAnsi" w:hAnsiTheme="minorHAnsi"/>
                <w:i w:val="0"/>
                <w:iCs w:val="0"/>
                <w:noProof/>
                <w:webHidden/>
                <w:sz w:val="20"/>
              </w:rPr>
            </w:rPrChange>
          </w:rPr>
          <w:delInstrText xml:space="preserve"> PAGEREF _Toc136708342 \h </w:delInstrText>
        </w:r>
        <w:r w:rsidR="006F280F" w:rsidRPr="001E5E2B" w:rsidDel="00484EE3">
          <w:rPr>
            <w:i w:val="0"/>
            <w:noProof/>
            <w:webHidden/>
            <w:sz w:val="26"/>
            <w:szCs w:val="26"/>
            <w:rPrChange w:id="783" w:author="ĐÀNG ANH MIN ROG" w:date="2023-06-11T07:15:00Z">
              <w:rPr>
                <w:i w:val="0"/>
                <w:noProof/>
                <w:webHidden/>
                <w:szCs w:val="26"/>
              </w:rPr>
            </w:rPrChange>
          </w:rPr>
        </w:r>
        <w:r w:rsidR="006F280F" w:rsidRPr="001E5E2B" w:rsidDel="00484EE3">
          <w:rPr>
            <w:rFonts w:ascii="Times New Roman" w:hAnsi="Times New Roman" w:cs="Times New Roman"/>
            <w:i w:val="0"/>
            <w:noProof/>
            <w:webHidden/>
            <w:sz w:val="26"/>
            <w:szCs w:val="26"/>
            <w:rPrChange w:id="784" w:author="ĐÀNG ANH MIN ROG" w:date="2023-06-11T07:15:00Z">
              <w:rPr>
                <w:rFonts w:asciiTheme="minorHAnsi" w:hAnsiTheme="minorHAnsi"/>
                <w:i w:val="0"/>
                <w:noProof/>
                <w:webHidden/>
                <w:sz w:val="20"/>
              </w:rPr>
            </w:rPrChange>
          </w:rPr>
          <w:fldChar w:fldCharType="separate"/>
        </w:r>
        <w:r w:rsidR="006F280F" w:rsidRPr="001E5E2B" w:rsidDel="00484EE3">
          <w:rPr>
            <w:rFonts w:ascii="Times New Roman" w:hAnsi="Times New Roman" w:cs="Times New Roman"/>
            <w:i w:val="0"/>
            <w:iCs w:val="0"/>
            <w:noProof/>
            <w:webHidden/>
            <w:sz w:val="26"/>
            <w:szCs w:val="26"/>
            <w:rPrChange w:id="785" w:author="ĐÀNG ANH MIN ROG" w:date="2023-06-11T07:15:00Z">
              <w:rPr>
                <w:rFonts w:asciiTheme="minorHAnsi" w:hAnsiTheme="minorHAnsi"/>
                <w:i w:val="0"/>
                <w:iCs w:val="0"/>
                <w:noProof/>
                <w:webHidden/>
                <w:sz w:val="20"/>
              </w:rPr>
            </w:rPrChange>
          </w:rPr>
          <w:delText>27</w:delText>
        </w:r>
        <w:r w:rsidR="006F280F" w:rsidRPr="001E5E2B" w:rsidDel="00484EE3">
          <w:rPr>
            <w:rFonts w:ascii="Times New Roman" w:hAnsi="Times New Roman" w:cs="Times New Roman"/>
            <w:i w:val="0"/>
            <w:noProof/>
            <w:webHidden/>
            <w:sz w:val="26"/>
            <w:szCs w:val="26"/>
            <w:rPrChange w:id="786" w:author="ĐÀNG ANH MIN ROG" w:date="2023-06-11T07:15:00Z">
              <w:rPr>
                <w:rFonts w:asciiTheme="minorHAnsi" w:hAnsiTheme="minorHAnsi"/>
                <w:i w:val="0"/>
                <w:noProof/>
                <w:webHidden/>
                <w:sz w:val="20"/>
              </w:rPr>
            </w:rPrChange>
          </w:rPr>
          <w:fldChar w:fldCharType="end"/>
        </w:r>
        <w:r w:rsidRPr="001E5E2B" w:rsidDel="00484EE3">
          <w:rPr>
            <w:rFonts w:ascii="Times New Roman" w:hAnsi="Times New Roman" w:cs="Times New Roman"/>
            <w:i w:val="0"/>
            <w:noProof/>
            <w:sz w:val="26"/>
            <w:szCs w:val="26"/>
            <w:rPrChange w:id="787" w:author="ĐÀNG ANH MIN ROG" w:date="2023-06-11T07:15:00Z">
              <w:rPr>
                <w:rFonts w:asciiTheme="minorHAnsi" w:hAnsiTheme="minorHAnsi"/>
                <w:i w:val="0"/>
                <w:noProof/>
                <w:sz w:val="20"/>
              </w:rPr>
            </w:rPrChange>
          </w:rPr>
          <w:fldChar w:fldCharType="end"/>
        </w:r>
      </w:del>
    </w:p>
    <w:p w14:paraId="756E2330" w14:textId="4735EA08" w:rsidR="006F280F" w:rsidRPr="001E5E2B" w:rsidDel="00484EE3" w:rsidRDefault="00000000">
      <w:pPr>
        <w:pStyle w:val="TableofFigures"/>
        <w:tabs>
          <w:tab w:val="right" w:leader="dot" w:pos="9395"/>
        </w:tabs>
        <w:rPr>
          <w:del w:id="788" w:author="ĐÀNG ANH MIN ROG" w:date="2023-06-11T00:38:00Z"/>
          <w:rFonts w:ascii="Times New Roman" w:eastAsiaTheme="minorEastAsia" w:hAnsi="Times New Roman" w:cs="Times New Roman"/>
          <w:iCs w:val="0"/>
          <w:noProof/>
          <w:kern w:val="2"/>
          <w:sz w:val="26"/>
          <w:szCs w:val="26"/>
          <w14:ligatures w14:val="standardContextual"/>
          <w:rPrChange w:id="789" w:author="ĐÀNG ANH MIN ROG" w:date="2023-06-11T07:15:00Z">
            <w:rPr>
              <w:del w:id="790" w:author="ĐÀNG ANH MIN ROG" w:date="2023-06-11T00:38:00Z"/>
              <w:rFonts w:eastAsiaTheme="minorEastAsia" w:cstheme="minorBidi"/>
              <w:iCs w:val="0"/>
              <w:noProof/>
              <w:kern w:val="2"/>
              <w:sz w:val="22"/>
              <w:szCs w:val="22"/>
              <w14:ligatures w14:val="standardContextual"/>
            </w:rPr>
          </w:rPrChange>
        </w:rPr>
      </w:pPr>
      <w:del w:id="791" w:author="ĐÀNG ANH MIN ROG" w:date="2023-06-11T00:38:00Z">
        <w:r w:rsidRPr="001E5E2B" w:rsidDel="00484EE3">
          <w:rPr>
            <w:rFonts w:ascii="Times New Roman" w:hAnsi="Times New Roman" w:cs="Times New Roman"/>
            <w:i w:val="0"/>
            <w:sz w:val="26"/>
            <w:szCs w:val="26"/>
            <w:rPrChange w:id="792" w:author="ĐÀNG ANH MIN ROG" w:date="2023-06-11T07:15:00Z">
              <w:rPr>
                <w:rFonts w:asciiTheme="minorHAnsi" w:hAnsiTheme="minorHAnsi"/>
                <w:i w:val="0"/>
                <w:sz w:val="20"/>
              </w:rPr>
            </w:rPrChange>
          </w:rPr>
          <w:fldChar w:fldCharType="begin"/>
        </w:r>
        <w:r w:rsidRPr="001E5E2B" w:rsidDel="00484EE3">
          <w:rPr>
            <w:rFonts w:ascii="Times New Roman" w:hAnsi="Times New Roman" w:cs="Times New Roman"/>
            <w:i w:val="0"/>
            <w:iCs w:val="0"/>
            <w:sz w:val="26"/>
            <w:szCs w:val="26"/>
            <w:rPrChange w:id="793" w:author="ĐÀNG ANH MIN ROG" w:date="2023-06-11T07:15:00Z">
              <w:rPr>
                <w:rFonts w:asciiTheme="minorHAnsi" w:hAnsiTheme="minorHAnsi"/>
                <w:i w:val="0"/>
                <w:iCs w:val="0"/>
                <w:sz w:val="20"/>
              </w:rPr>
            </w:rPrChange>
          </w:rPr>
          <w:delInstrText>HYPERLINK \l "_Toc136708343"</w:delInstrText>
        </w:r>
        <w:r w:rsidRPr="001E5E2B" w:rsidDel="00484EE3">
          <w:rPr>
            <w:i w:val="0"/>
            <w:sz w:val="26"/>
            <w:szCs w:val="26"/>
            <w:rPrChange w:id="794" w:author="ĐÀNG ANH MIN ROG" w:date="2023-06-11T07:15:00Z">
              <w:rPr>
                <w:i w:val="0"/>
                <w:szCs w:val="26"/>
              </w:rPr>
            </w:rPrChange>
          </w:rPr>
        </w:r>
        <w:r w:rsidRPr="001E5E2B" w:rsidDel="00484EE3">
          <w:rPr>
            <w:rFonts w:ascii="Times New Roman" w:hAnsi="Times New Roman" w:cs="Times New Roman"/>
            <w:i w:val="0"/>
            <w:sz w:val="26"/>
            <w:szCs w:val="26"/>
            <w:rPrChange w:id="795" w:author="ĐÀNG ANH MIN ROG" w:date="2023-06-11T07:15:00Z">
              <w:rPr>
                <w:rFonts w:asciiTheme="minorHAnsi" w:hAnsiTheme="minorHAnsi"/>
                <w:i w:val="0"/>
                <w:noProof/>
                <w:sz w:val="20"/>
              </w:rPr>
            </w:rPrChange>
          </w:rPr>
          <w:fldChar w:fldCharType="separate"/>
        </w:r>
        <w:r w:rsidR="006F280F" w:rsidRPr="001E5E2B" w:rsidDel="00484EE3">
          <w:rPr>
            <w:rStyle w:val="Hyperlink"/>
            <w:rFonts w:ascii="Times New Roman" w:hAnsi="Times New Roman" w:cs="Times New Roman"/>
            <w:i w:val="0"/>
            <w:iCs w:val="0"/>
            <w:noProof/>
            <w:sz w:val="26"/>
            <w:szCs w:val="26"/>
            <w:rPrChange w:id="796" w:author="ĐÀNG ANH MIN ROG" w:date="2023-06-11T07:15:00Z">
              <w:rPr>
                <w:rStyle w:val="Hyperlink"/>
                <w:rFonts w:asciiTheme="minorHAnsi" w:hAnsiTheme="minorHAnsi"/>
                <w:i w:val="0"/>
                <w:iCs w:val="0"/>
                <w:noProof/>
                <w:sz w:val="20"/>
              </w:rPr>
            </w:rPrChange>
          </w:rPr>
          <w:delText>Bảng 3. Categories</w:delText>
        </w:r>
        <w:r w:rsidR="006F280F" w:rsidRPr="001E5E2B" w:rsidDel="00484EE3">
          <w:rPr>
            <w:rFonts w:ascii="Times New Roman" w:hAnsi="Times New Roman" w:cs="Times New Roman"/>
            <w:i w:val="0"/>
            <w:iCs w:val="0"/>
            <w:noProof/>
            <w:webHidden/>
            <w:sz w:val="26"/>
            <w:szCs w:val="26"/>
            <w:rPrChange w:id="797" w:author="ĐÀNG ANH MIN ROG" w:date="2023-06-11T07:15:00Z">
              <w:rPr>
                <w:rFonts w:asciiTheme="minorHAnsi" w:hAnsiTheme="minorHAnsi"/>
                <w:i w:val="0"/>
                <w:iCs w:val="0"/>
                <w:noProof/>
                <w:webHidden/>
                <w:sz w:val="20"/>
              </w:rPr>
            </w:rPrChange>
          </w:rPr>
          <w:tab/>
        </w:r>
        <w:r w:rsidR="006F280F" w:rsidRPr="001E5E2B" w:rsidDel="00484EE3">
          <w:rPr>
            <w:rFonts w:ascii="Times New Roman" w:hAnsi="Times New Roman" w:cs="Times New Roman"/>
            <w:i w:val="0"/>
            <w:noProof/>
            <w:webHidden/>
            <w:sz w:val="26"/>
            <w:szCs w:val="26"/>
            <w:rPrChange w:id="798" w:author="ĐÀNG ANH MIN ROG" w:date="2023-06-11T07:15:00Z">
              <w:rPr>
                <w:rFonts w:asciiTheme="minorHAnsi" w:hAnsiTheme="minorHAnsi"/>
                <w:i w:val="0"/>
                <w:noProof/>
                <w:webHidden/>
                <w:sz w:val="20"/>
              </w:rPr>
            </w:rPrChange>
          </w:rPr>
          <w:fldChar w:fldCharType="begin"/>
        </w:r>
        <w:r w:rsidR="006F280F" w:rsidRPr="001E5E2B" w:rsidDel="00484EE3">
          <w:rPr>
            <w:rFonts w:ascii="Times New Roman" w:hAnsi="Times New Roman" w:cs="Times New Roman"/>
            <w:i w:val="0"/>
            <w:iCs w:val="0"/>
            <w:noProof/>
            <w:webHidden/>
            <w:sz w:val="26"/>
            <w:szCs w:val="26"/>
            <w:rPrChange w:id="799" w:author="ĐÀNG ANH MIN ROG" w:date="2023-06-11T07:15:00Z">
              <w:rPr>
                <w:rFonts w:asciiTheme="minorHAnsi" w:hAnsiTheme="minorHAnsi"/>
                <w:i w:val="0"/>
                <w:iCs w:val="0"/>
                <w:noProof/>
                <w:webHidden/>
                <w:sz w:val="20"/>
              </w:rPr>
            </w:rPrChange>
          </w:rPr>
          <w:delInstrText xml:space="preserve"> PAGEREF _Toc136708343 \h </w:delInstrText>
        </w:r>
        <w:r w:rsidR="006F280F" w:rsidRPr="001E5E2B" w:rsidDel="00484EE3">
          <w:rPr>
            <w:i w:val="0"/>
            <w:noProof/>
            <w:webHidden/>
            <w:sz w:val="26"/>
            <w:szCs w:val="26"/>
            <w:rPrChange w:id="800" w:author="ĐÀNG ANH MIN ROG" w:date="2023-06-11T07:15:00Z">
              <w:rPr>
                <w:i w:val="0"/>
                <w:noProof/>
                <w:webHidden/>
                <w:szCs w:val="26"/>
              </w:rPr>
            </w:rPrChange>
          </w:rPr>
        </w:r>
        <w:r w:rsidR="006F280F" w:rsidRPr="001E5E2B" w:rsidDel="00484EE3">
          <w:rPr>
            <w:rFonts w:ascii="Times New Roman" w:hAnsi="Times New Roman" w:cs="Times New Roman"/>
            <w:i w:val="0"/>
            <w:noProof/>
            <w:webHidden/>
            <w:sz w:val="26"/>
            <w:szCs w:val="26"/>
            <w:rPrChange w:id="801" w:author="ĐÀNG ANH MIN ROG" w:date="2023-06-11T07:15:00Z">
              <w:rPr>
                <w:rFonts w:asciiTheme="minorHAnsi" w:hAnsiTheme="minorHAnsi"/>
                <w:i w:val="0"/>
                <w:noProof/>
                <w:webHidden/>
                <w:sz w:val="20"/>
              </w:rPr>
            </w:rPrChange>
          </w:rPr>
          <w:fldChar w:fldCharType="separate"/>
        </w:r>
        <w:r w:rsidR="006F280F" w:rsidRPr="001E5E2B" w:rsidDel="00484EE3">
          <w:rPr>
            <w:rFonts w:ascii="Times New Roman" w:hAnsi="Times New Roman" w:cs="Times New Roman"/>
            <w:i w:val="0"/>
            <w:iCs w:val="0"/>
            <w:noProof/>
            <w:webHidden/>
            <w:sz w:val="26"/>
            <w:szCs w:val="26"/>
            <w:rPrChange w:id="802" w:author="ĐÀNG ANH MIN ROG" w:date="2023-06-11T07:15:00Z">
              <w:rPr>
                <w:rFonts w:asciiTheme="minorHAnsi" w:hAnsiTheme="minorHAnsi"/>
                <w:i w:val="0"/>
                <w:iCs w:val="0"/>
                <w:noProof/>
                <w:webHidden/>
                <w:sz w:val="20"/>
              </w:rPr>
            </w:rPrChange>
          </w:rPr>
          <w:delText>27</w:delText>
        </w:r>
        <w:r w:rsidR="006F280F" w:rsidRPr="001E5E2B" w:rsidDel="00484EE3">
          <w:rPr>
            <w:rFonts w:ascii="Times New Roman" w:hAnsi="Times New Roman" w:cs="Times New Roman"/>
            <w:i w:val="0"/>
            <w:noProof/>
            <w:webHidden/>
            <w:sz w:val="26"/>
            <w:szCs w:val="26"/>
            <w:rPrChange w:id="803" w:author="ĐÀNG ANH MIN ROG" w:date="2023-06-11T07:15:00Z">
              <w:rPr>
                <w:rFonts w:asciiTheme="minorHAnsi" w:hAnsiTheme="minorHAnsi"/>
                <w:i w:val="0"/>
                <w:noProof/>
                <w:webHidden/>
                <w:sz w:val="20"/>
              </w:rPr>
            </w:rPrChange>
          </w:rPr>
          <w:fldChar w:fldCharType="end"/>
        </w:r>
        <w:r w:rsidRPr="001E5E2B" w:rsidDel="00484EE3">
          <w:rPr>
            <w:rFonts w:ascii="Times New Roman" w:hAnsi="Times New Roman" w:cs="Times New Roman"/>
            <w:i w:val="0"/>
            <w:noProof/>
            <w:sz w:val="26"/>
            <w:szCs w:val="26"/>
            <w:rPrChange w:id="804" w:author="ĐÀNG ANH MIN ROG" w:date="2023-06-11T07:15:00Z">
              <w:rPr>
                <w:rFonts w:asciiTheme="minorHAnsi" w:hAnsiTheme="minorHAnsi"/>
                <w:i w:val="0"/>
                <w:noProof/>
                <w:sz w:val="20"/>
              </w:rPr>
            </w:rPrChange>
          </w:rPr>
          <w:fldChar w:fldCharType="end"/>
        </w:r>
      </w:del>
    </w:p>
    <w:p w14:paraId="1D48E86B" w14:textId="1722C66C" w:rsidR="006F280F" w:rsidRPr="001E5E2B" w:rsidDel="00484EE3" w:rsidRDefault="00000000">
      <w:pPr>
        <w:pStyle w:val="TableofFigures"/>
        <w:tabs>
          <w:tab w:val="right" w:leader="dot" w:pos="9395"/>
        </w:tabs>
        <w:rPr>
          <w:del w:id="805" w:author="ĐÀNG ANH MIN ROG" w:date="2023-06-11T00:38:00Z"/>
          <w:rFonts w:ascii="Times New Roman" w:eastAsiaTheme="minorEastAsia" w:hAnsi="Times New Roman" w:cs="Times New Roman"/>
          <w:iCs w:val="0"/>
          <w:noProof/>
          <w:kern w:val="2"/>
          <w:sz w:val="26"/>
          <w:szCs w:val="26"/>
          <w14:ligatures w14:val="standardContextual"/>
          <w:rPrChange w:id="806" w:author="ĐÀNG ANH MIN ROG" w:date="2023-06-11T07:15:00Z">
            <w:rPr>
              <w:del w:id="807" w:author="ĐÀNG ANH MIN ROG" w:date="2023-06-11T00:38:00Z"/>
              <w:rFonts w:eastAsiaTheme="minorEastAsia" w:cstheme="minorBidi"/>
              <w:iCs w:val="0"/>
              <w:noProof/>
              <w:kern w:val="2"/>
              <w:sz w:val="22"/>
              <w:szCs w:val="22"/>
              <w14:ligatures w14:val="standardContextual"/>
            </w:rPr>
          </w:rPrChange>
        </w:rPr>
      </w:pPr>
      <w:del w:id="808" w:author="ĐÀNG ANH MIN ROG" w:date="2023-06-11T00:38:00Z">
        <w:r w:rsidRPr="001E5E2B" w:rsidDel="00484EE3">
          <w:rPr>
            <w:rFonts w:ascii="Times New Roman" w:hAnsi="Times New Roman" w:cs="Times New Roman"/>
            <w:i w:val="0"/>
            <w:sz w:val="26"/>
            <w:szCs w:val="26"/>
            <w:rPrChange w:id="809" w:author="ĐÀNG ANH MIN ROG" w:date="2023-06-11T07:15:00Z">
              <w:rPr>
                <w:rFonts w:asciiTheme="minorHAnsi" w:hAnsiTheme="minorHAnsi"/>
                <w:i w:val="0"/>
                <w:sz w:val="20"/>
              </w:rPr>
            </w:rPrChange>
          </w:rPr>
          <w:fldChar w:fldCharType="begin"/>
        </w:r>
        <w:r w:rsidRPr="001E5E2B" w:rsidDel="00484EE3">
          <w:rPr>
            <w:rFonts w:ascii="Times New Roman" w:hAnsi="Times New Roman" w:cs="Times New Roman"/>
            <w:i w:val="0"/>
            <w:iCs w:val="0"/>
            <w:sz w:val="26"/>
            <w:szCs w:val="26"/>
            <w:rPrChange w:id="810" w:author="ĐÀNG ANH MIN ROG" w:date="2023-06-11T07:15:00Z">
              <w:rPr>
                <w:rFonts w:asciiTheme="minorHAnsi" w:hAnsiTheme="minorHAnsi"/>
                <w:i w:val="0"/>
                <w:iCs w:val="0"/>
                <w:sz w:val="20"/>
              </w:rPr>
            </w:rPrChange>
          </w:rPr>
          <w:delInstrText>HYPERLINK \l "_Toc136708344"</w:delInstrText>
        </w:r>
        <w:r w:rsidRPr="001E5E2B" w:rsidDel="00484EE3">
          <w:rPr>
            <w:i w:val="0"/>
            <w:sz w:val="26"/>
            <w:szCs w:val="26"/>
            <w:rPrChange w:id="811" w:author="ĐÀNG ANH MIN ROG" w:date="2023-06-11T07:15:00Z">
              <w:rPr>
                <w:i w:val="0"/>
                <w:szCs w:val="26"/>
              </w:rPr>
            </w:rPrChange>
          </w:rPr>
        </w:r>
        <w:r w:rsidRPr="001E5E2B" w:rsidDel="00484EE3">
          <w:rPr>
            <w:rFonts w:ascii="Times New Roman" w:hAnsi="Times New Roman" w:cs="Times New Roman"/>
            <w:i w:val="0"/>
            <w:sz w:val="26"/>
            <w:szCs w:val="26"/>
            <w:rPrChange w:id="812" w:author="ĐÀNG ANH MIN ROG" w:date="2023-06-11T07:15:00Z">
              <w:rPr>
                <w:rFonts w:asciiTheme="minorHAnsi" w:hAnsiTheme="minorHAnsi"/>
                <w:i w:val="0"/>
                <w:noProof/>
                <w:sz w:val="20"/>
              </w:rPr>
            </w:rPrChange>
          </w:rPr>
          <w:fldChar w:fldCharType="separate"/>
        </w:r>
        <w:r w:rsidR="006F280F" w:rsidRPr="001E5E2B" w:rsidDel="00484EE3">
          <w:rPr>
            <w:rStyle w:val="Hyperlink"/>
            <w:rFonts w:ascii="Times New Roman" w:hAnsi="Times New Roman" w:cs="Times New Roman"/>
            <w:i w:val="0"/>
            <w:iCs w:val="0"/>
            <w:noProof/>
            <w:sz w:val="26"/>
            <w:szCs w:val="26"/>
            <w:rPrChange w:id="813" w:author="ĐÀNG ANH MIN ROG" w:date="2023-06-11T07:15:00Z">
              <w:rPr>
                <w:rStyle w:val="Hyperlink"/>
                <w:rFonts w:asciiTheme="minorHAnsi" w:hAnsiTheme="minorHAnsi"/>
                <w:i w:val="0"/>
                <w:iCs w:val="0"/>
                <w:noProof/>
                <w:sz w:val="20"/>
              </w:rPr>
            </w:rPrChange>
          </w:rPr>
          <w:delText>Bảng 4. ProductRating</w:delText>
        </w:r>
        <w:r w:rsidR="006F280F" w:rsidRPr="001E5E2B" w:rsidDel="00484EE3">
          <w:rPr>
            <w:rFonts w:ascii="Times New Roman" w:hAnsi="Times New Roman" w:cs="Times New Roman"/>
            <w:i w:val="0"/>
            <w:iCs w:val="0"/>
            <w:noProof/>
            <w:webHidden/>
            <w:sz w:val="26"/>
            <w:szCs w:val="26"/>
            <w:rPrChange w:id="814" w:author="ĐÀNG ANH MIN ROG" w:date="2023-06-11T07:15:00Z">
              <w:rPr>
                <w:rFonts w:asciiTheme="minorHAnsi" w:hAnsiTheme="minorHAnsi"/>
                <w:i w:val="0"/>
                <w:iCs w:val="0"/>
                <w:noProof/>
                <w:webHidden/>
                <w:sz w:val="20"/>
              </w:rPr>
            </w:rPrChange>
          </w:rPr>
          <w:tab/>
        </w:r>
        <w:r w:rsidR="006F280F" w:rsidRPr="001E5E2B" w:rsidDel="00484EE3">
          <w:rPr>
            <w:rFonts w:ascii="Times New Roman" w:hAnsi="Times New Roman" w:cs="Times New Roman"/>
            <w:i w:val="0"/>
            <w:noProof/>
            <w:webHidden/>
            <w:sz w:val="26"/>
            <w:szCs w:val="26"/>
            <w:rPrChange w:id="815" w:author="ĐÀNG ANH MIN ROG" w:date="2023-06-11T07:15:00Z">
              <w:rPr>
                <w:rFonts w:asciiTheme="minorHAnsi" w:hAnsiTheme="minorHAnsi"/>
                <w:i w:val="0"/>
                <w:noProof/>
                <w:webHidden/>
                <w:sz w:val="20"/>
              </w:rPr>
            </w:rPrChange>
          </w:rPr>
          <w:fldChar w:fldCharType="begin"/>
        </w:r>
        <w:r w:rsidR="006F280F" w:rsidRPr="001E5E2B" w:rsidDel="00484EE3">
          <w:rPr>
            <w:rFonts w:ascii="Times New Roman" w:hAnsi="Times New Roman" w:cs="Times New Roman"/>
            <w:i w:val="0"/>
            <w:iCs w:val="0"/>
            <w:noProof/>
            <w:webHidden/>
            <w:sz w:val="26"/>
            <w:szCs w:val="26"/>
            <w:rPrChange w:id="816" w:author="ĐÀNG ANH MIN ROG" w:date="2023-06-11T07:15:00Z">
              <w:rPr>
                <w:rFonts w:asciiTheme="minorHAnsi" w:hAnsiTheme="minorHAnsi"/>
                <w:i w:val="0"/>
                <w:iCs w:val="0"/>
                <w:noProof/>
                <w:webHidden/>
                <w:sz w:val="20"/>
              </w:rPr>
            </w:rPrChange>
          </w:rPr>
          <w:delInstrText xml:space="preserve"> PAGEREF _Toc136708344 \h </w:delInstrText>
        </w:r>
        <w:r w:rsidR="006F280F" w:rsidRPr="001E5E2B" w:rsidDel="00484EE3">
          <w:rPr>
            <w:i w:val="0"/>
            <w:noProof/>
            <w:webHidden/>
            <w:sz w:val="26"/>
            <w:szCs w:val="26"/>
            <w:rPrChange w:id="817" w:author="ĐÀNG ANH MIN ROG" w:date="2023-06-11T07:15:00Z">
              <w:rPr>
                <w:i w:val="0"/>
                <w:noProof/>
                <w:webHidden/>
                <w:szCs w:val="26"/>
              </w:rPr>
            </w:rPrChange>
          </w:rPr>
        </w:r>
        <w:r w:rsidR="006F280F" w:rsidRPr="001E5E2B" w:rsidDel="00484EE3">
          <w:rPr>
            <w:rFonts w:ascii="Times New Roman" w:hAnsi="Times New Roman" w:cs="Times New Roman"/>
            <w:i w:val="0"/>
            <w:noProof/>
            <w:webHidden/>
            <w:sz w:val="26"/>
            <w:szCs w:val="26"/>
            <w:rPrChange w:id="818" w:author="ĐÀNG ANH MIN ROG" w:date="2023-06-11T07:15:00Z">
              <w:rPr>
                <w:rFonts w:asciiTheme="minorHAnsi" w:hAnsiTheme="minorHAnsi"/>
                <w:i w:val="0"/>
                <w:noProof/>
                <w:webHidden/>
                <w:sz w:val="20"/>
              </w:rPr>
            </w:rPrChange>
          </w:rPr>
          <w:fldChar w:fldCharType="separate"/>
        </w:r>
        <w:r w:rsidR="006F280F" w:rsidRPr="001E5E2B" w:rsidDel="00484EE3">
          <w:rPr>
            <w:rFonts w:ascii="Times New Roman" w:hAnsi="Times New Roman" w:cs="Times New Roman"/>
            <w:i w:val="0"/>
            <w:iCs w:val="0"/>
            <w:noProof/>
            <w:webHidden/>
            <w:sz w:val="26"/>
            <w:szCs w:val="26"/>
            <w:rPrChange w:id="819" w:author="ĐÀNG ANH MIN ROG" w:date="2023-06-11T07:15:00Z">
              <w:rPr>
                <w:rFonts w:asciiTheme="minorHAnsi" w:hAnsiTheme="minorHAnsi"/>
                <w:i w:val="0"/>
                <w:iCs w:val="0"/>
                <w:noProof/>
                <w:webHidden/>
                <w:sz w:val="20"/>
              </w:rPr>
            </w:rPrChange>
          </w:rPr>
          <w:delText>28</w:delText>
        </w:r>
        <w:r w:rsidR="006F280F" w:rsidRPr="001E5E2B" w:rsidDel="00484EE3">
          <w:rPr>
            <w:rFonts w:ascii="Times New Roman" w:hAnsi="Times New Roman" w:cs="Times New Roman"/>
            <w:i w:val="0"/>
            <w:noProof/>
            <w:webHidden/>
            <w:sz w:val="26"/>
            <w:szCs w:val="26"/>
            <w:rPrChange w:id="820" w:author="ĐÀNG ANH MIN ROG" w:date="2023-06-11T07:15:00Z">
              <w:rPr>
                <w:rFonts w:asciiTheme="minorHAnsi" w:hAnsiTheme="minorHAnsi"/>
                <w:i w:val="0"/>
                <w:noProof/>
                <w:webHidden/>
                <w:sz w:val="20"/>
              </w:rPr>
            </w:rPrChange>
          </w:rPr>
          <w:fldChar w:fldCharType="end"/>
        </w:r>
        <w:r w:rsidRPr="001E5E2B" w:rsidDel="00484EE3">
          <w:rPr>
            <w:rFonts w:ascii="Times New Roman" w:hAnsi="Times New Roman" w:cs="Times New Roman"/>
            <w:i w:val="0"/>
            <w:noProof/>
            <w:sz w:val="26"/>
            <w:szCs w:val="26"/>
            <w:rPrChange w:id="821" w:author="ĐÀNG ANH MIN ROG" w:date="2023-06-11T07:15:00Z">
              <w:rPr>
                <w:rFonts w:asciiTheme="minorHAnsi" w:hAnsiTheme="minorHAnsi"/>
                <w:i w:val="0"/>
                <w:noProof/>
                <w:sz w:val="20"/>
              </w:rPr>
            </w:rPrChange>
          </w:rPr>
          <w:fldChar w:fldCharType="end"/>
        </w:r>
      </w:del>
    </w:p>
    <w:p w14:paraId="11090DA4" w14:textId="7EA7B108" w:rsidR="006F280F" w:rsidRPr="001E5E2B" w:rsidDel="00484EE3" w:rsidRDefault="00000000">
      <w:pPr>
        <w:pStyle w:val="TableofFigures"/>
        <w:tabs>
          <w:tab w:val="right" w:leader="dot" w:pos="9395"/>
        </w:tabs>
        <w:rPr>
          <w:del w:id="822" w:author="ĐÀNG ANH MIN ROG" w:date="2023-06-11T00:38:00Z"/>
          <w:rFonts w:ascii="Times New Roman" w:eastAsiaTheme="minorEastAsia" w:hAnsi="Times New Roman" w:cs="Times New Roman"/>
          <w:iCs w:val="0"/>
          <w:noProof/>
          <w:kern w:val="2"/>
          <w:sz w:val="26"/>
          <w:szCs w:val="26"/>
          <w14:ligatures w14:val="standardContextual"/>
          <w:rPrChange w:id="823" w:author="ĐÀNG ANH MIN ROG" w:date="2023-06-11T07:15:00Z">
            <w:rPr>
              <w:del w:id="824" w:author="ĐÀNG ANH MIN ROG" w:date="2023-06-11T00:38:00Z"/>
              <w:rFonts w:eastAsiaTheme="minorEastAsia" w:cstheme="minorBidi"/>
              <w:iCs w:val="0"/>
              <w:noProof/>
              <w:kern w:val="2"/>
              <w:sz w:val="22"/>
              <w:szCs w:val="22"/>
              <w14:ligatures w14:val="standardContextual"/>
            </w:rPr>
          </w:rPrChange>
        </w:rPr>
      </w:pPr>
      <w:del w:id="825" w:author="ĐÀNG ANH MIN ROG" w:date="2023-06-11T00:38:00Z">
        <w:r w:rsidRPr="001E5E2B" w:rsidDel="00484EE3">
          <w:rPr>
            <w:rFonts w:ascii="Times New Roman" w:hAnsi="Times New Roman" w:cs="Times New Roman"/>
            <w:i w:val="0"/>
            <w:sz w:val="26"/>
            <w:szCs w:val="26"/>
            <w:rPrChange w:id="826" w:author="ĐÀNG ANH MIN ROG" w:date="2023-06-11T07:15:00Z">
              <w:rPr>
                <w:rFonts w:asciiTheme="minorHAnsi" w:hAnsiTheme="minorHAnsi"/>
                <w:i w:val="0"/>
                <w:sz w:val="20"/>
              </w:rPr>
            </w:rPrChange>
          </w:rPr>
          <w:fldChar w:fldCharType="begin"/>
        </w:r>
        <w:r w:rsidRPr="001E5E2B" w:rsidDel="00484EE3">
          <w:rPr>
            <w:rFonts w:ascii="Times New Roman" w:hAnsi="Times New Roman" w:cs="Times New Roman"/>
            <w:i w:val="0"/>
            <w:iCs w:val="0"/>
            <w:sz w:val="26"/>
            <w:szCs w:val="26"/>
            <w:rPrChange w:id="827" w:author="ĐÀNG ANH MIN ROG" w:date="2023-06-11T07:15:00Z">
              <w:rPr>
                <w:rFonts w:asciiTheme="minorHAnsi" w:hAnsiTheme="minorHAnsi"/>
                <w:i w:val="0"/>
                <w:iCs w:val="0"/>
                <w:sz w:val="20"/>
              </w:rPr>
            </w:rPrChange>
          </w:rPr>
          <w:delInstrText>HYPERLINK \l "_Toc136708345"</w:delInstrText>
        </w:r>
        <w:r w:rsidRPr="001E5E2B" w:rsidDel="00484EE3">
          <w:rPr>
            <w:i w:val="0"/>
            <w:sz w:val="26"/>
            <w:szCs w:val="26"/>
            <w:rPrChange w:id="828" w:author="ĐÀNG ANH MIN ROG" w:date="2023-06-11T07:15:00Z">
              <w:rPr>
                <w:i w:val="0"/>
                <w:szCs w:val="26"/>
              </w:rPr>
            </w:rPrChange>
          </w:rPr>
        </w:r>
        <w:r w:rsidRPr="001E5E2B" w:rsidDel="00484EE3">
          <w:rPr>
            <w:rFonts w:ascii="Times New Roman" w:hAnsi="Times New Roman" w:cs="Times New Roman"/>
            <w:i w:val="0"/>
            <w:sz w:val="26"/>
            <w:szCs w:val="26"/>
            <w:rPrChange w:id="829" w:author="ĐÀNG ANH MIN ROG" w:date="2023-06-11T07:15:00Z">
              <w:rPr>
                <w:rFonts w:asciiTheme="minorHAnsi" w:hAnsiTheme="minorHAnsi"/>
                <w:i w:val="0"/>
                <w:noProof/>
                <w:sz w:val="20"/>
              </w:rPr>
            </w:rPrChange>
          </w:rPr>
          <w:fldChar w:fldCharType="separate"/>
        </w:r>
        <w:r w:rsidR="006F280F" w:rsidRPr="001E5E2B" w:rsidDel="00484EE3">
          <w:rPr>
            <w:rStyle w:val="Hyperlink"/>
            <w:rFonts w:ascii="Times New Roman" w:hAnsi="Times New Roman" w:cs="Times New Roman"/>
            <w:i w:val="0"/>
            <w:iCs w:val="0"/>
            <w:noProof/>
            <w:sz w:val="26"/>
            <w:szCs w:val="26"/>
            <w:rPrChange w:id="830" w:author="ĐÀNG ANH MIN ROG" w:date="2023-06-11T07:15:00Z">
              <w:rPr>
                <w:rStyle w:val="Hyperlink"/>
                <w:rFonts w:asciiTheme="minorHAnsi" w:hAnsiTheme="minorHAnsi"/>
                <w:i w:val="0"/>
                <w:iCs w:val="0"/>
                <w:noProof/>
                <w:sz w:val="20"/>
              </w:rPr>
            </w:rPrChange>
          </w:rPr>
          <w:delText>Bảng 5. Order</w:delText>
        </w:r>
        <w:r w:rsidR="006F280F" w:rsidRPr="001E5E2B" w:rsidDel="00484EE3">
          <w:rPr>
            <w:rFonts w:ascii="Times New Roman" w:hAnsi="Times New Roman" w:cs="Times New Roman"/>
            <w:i w:val="0"/>
            <w:iCs w:val="0"/>
            <w:noProof/>
            <w:webHidden/>
            <w:sz w:val="26"/>
            <w:szCs w:val="26"/>
            <w:rPrChange w:id="831" w:author="ĐÀNG ANH MIN ROG" w:date="2023-06-11T07:15:00Z">
              <w:rPr>
                <w:rFonts w:asciiTheme="minorHAnsi" w:hAnsiTheme="minorHAnsi"/>
                <w:i w:val="0"/>
                <w:iCs w:val="0"/>
                <w:noProof/>
                <w:webHidden/>
                <w:sz w:val="20"/>
              </w:rPr>
            </w:rPrChange>
          </w:rPr>
          <w:tab/>
        </w:r>
        <w:r w:rsidR="006F280F" w:rsidRPr="001E5E2B" w:rsidDel="00484EE3">
          <w:rPr>
            <w:rFonts w:ascii="Times New Roman" w:hAnsi="Times New Roman" w:cs="Times New Roman"/>
            <w:i w:val="0"/>
            <w:noProof/>
            <w:webHidden/>
            <w:sz w:val="26"/>
            <w:szCs w:val="26"/>
            <w:rPrChange w:id="832" w:author="ĐÀNG ANH MIN ROG" w:date="2023-06-11T07:15:00Z">
              <w:rPr>
                <w:rFonts w:asciiTheme="minorHAnsi" w:hAnsiTheme="minorHAnsi"/>
                <w:i w:val="0"/>
                <w:noProof/>
                <w:webHidden/>
                <w:sz w:val="20"/>
              </w:rPr>
            </w:rPrChange>
          </w:rPr>
          <w:fldChar w:fldCharType="begin"/>
        </w:r>
        <w:r w:rsidR="006F280F" w:rsidRPr="001E5E2B" w:rsidDel="00484EE3">
          <w:rPr>
            <w:rFonts w:ascii="Times New Roman" w:hAnsi="Times New Roman" w:cs="Times New Roman"/>
            <w:i w:val="0"/>
            <w:iCs w:val="0"/>
            <w:noProof/>
            <w:webHidden/>
            <w:sz w:val="26"/>
            <w:szCs w:val="26"/>
            <w:rPrChange w:id="833" w:author="ĐÀNG ANH MIN ROG" w:date="2023-06-11T07:15:00Z">
              <w:rPr>
                <w:rFonts w:asciiTheme="minorHAnsi" w:hAnsiTheme="minorHAnsi"/>
                <w:i w:val="0"/>
                <w:iCs w:val="0"/>
                <w:noProof/>
                <w:webHidden/>
                <w:sz w:val="20"/>
              </w:rPr>
            </w:rPrChange>
          </w:rPr>
          <w:delInstrText xml:space="preserve"> PAGEREF _Toc136708345 \h </w:delInstrText>
        </w:r>
        <w:r w:rsidR="006F280F" w:rsidRPr="001E5E2B" w:rsidDel="00484EE3">
          <w:rPr>
            <w:i w:val="0"/>
            <w:noProof/>
            <w:webHidden/>
            <w:sz w:val="26"/>
            <w:szCs w:val="26"/>
            <w:rPrChange w:id="834" w:author="ĐÀNG ANH MIN ROG" w:date="2023-06-11T07:15:00Z">
              <w:rPr>
                <w:i w:val="0"/>
                <w:noProof/>
                <w:webHidden/>
                <w:szCs w:val="26"/>
              </w:rPr>
            </w:rPrChange>
          </w:rPr>
        </w:r>
        <w:r w:rsidR="006F280F" w:rsidRPr="001E5E2B" w:rsidDel="00484EE3">
          <w:rPr>
            <w:rFonts w:ascii="Times New Roman" w:hAnsi="Times New Roman" w:cs="Times New Roman"/>
            <w:i w:val="0"/>
            <w:noProof/>
            <w:webHidden/>
            <w:sz w:val="26"/>
            <w:szCs w:val="26"/>
            <w:rPrChange w:id="835" w:author="ĐÀNG ANH MIN ROG" w:date="2023-06-11T07:15:00Z">
              <w:rPr>
                <w:rFonts w:asciiTheme="minorHAnsi" w:hAnsiTheme="minorHAnsi"/>
                <w:i w:val="0"/>
                <w:noProof/>
                <w:webHidden/>
                <w:sz w:val="20"/>
              </w:rPr>
            </w:rPrChange>
          </w:rPr>
          <w:fldChar w:fldCharType="separate"/>
        </w:r>
        <w:r w:rsidR="006F280F" w:rsidRPr="001E5E2B" w:rsidDel="00484EE3">
          <w:rPr>
            <w:rFonts w:ascii="Times New Roman" w:hAnsi="Times New Roman" w:cs="Times New Roman"/>
            <w:i w:val="0"/>
            <w:iCs w:val="0"/>
            <w:noProof/>
            <w:webHidden/>
            <w:sz w:val="26"/>
            <w:szCs w:val="26"/>
            <w:rPrChange w:id="836" w:author="ĐÀNG ANH MIN ROG" w:date="2023-06-11T07:15:00Z">
              <w:rPr>
                <w:rFonts w:asciiTheme="minorHAnsi" w:hAnsiTheme="minorHAnsi"/>
                <w:i w:val="0"/>
                <w:iCs w:val="0"/>
                <w:noProof/>
                <w:webHidden/>
                <w:sz w:val="20"/>
              </w:rPr>
            </w:rPrChange>
          </w:rPr>
          <w:delText>28</w:delText>
        </w:r>
        <w:r w:rsidR="006F280F" w:rsidRPr="001E5E2B" w:rsidDel="00484EE3">
          <w:rPr>
            <w:rFonts w:ascii="Times New Roman" w:hAnsi="Times New Roman" w:cs="Times New Roman"/>
            <w:i w:val="0"/>
            <w:noProof/>
            <w:webHidden/>
            <w:sz w:val="26"/>
            <w:szCs w:val="26"/>
            <w:rPrChange w:id="837" w:author="ĐÀNG ANH MIN ROG" w:date="2023-06-11T07:15:00Z">
              <w:rPr>
                <w:rFonts w:asciiTheme="minorHAnsi" w:hAnsiTheme="minorHAnsi"/>
                <w:i w:val="0"/>
                <w:noProof/>
                <w:webHidden/>
                <w:sz w:val="20"/>
              </w:rPr>
            </w:rPrChange>
          </w:rPr>
          <w:fldChar w:fldCharType="end"/>
        </w:r>
        <w:r w:rsidRPr="001E5E2B" w:rsidDel="00484EE3">
          <w:rPr>
            <w:rFonts w:ascii="Times New Roman" w:hAnsi="Times New Roman" w:cs="Times New Roman"/>
            <w:i w:val="0"/>
            <w:noProof/>
            <w:sz w:val="26"/>
            <w:szCs w:val="26"/>
            <w:rPrChange w:id="838" w:author="ĐÀNG ANH MIN ROG" w:date="2023-06-11T07:15:00Z">
              <w:rPr>
                <w:rFonts w:asciiTheme="minorHAnsi" w:hAnsiTheme="minorHAnsi"/>
                <w:i w:val="0"/>
                <w:noProof/>
                <w:sz w:val="20"/>
              </w:rPr>
            </w:rPrChange>
          </w:rPr>
          <w:fldChar w:fldCharType="end"/>
        </w:r>
      </w:del>
    </w:p>
    <w:p w14:paraId="235D0BF8" w14:textId="102F931E" w:rsidR="006F280F" w:rsidRPr="001E5E2B" w:rsidDel="00484EE3" w:rsidRDefault="00000000">
      <w:pPr>
        <w:pStyle w:val="TableofFigures"/>
        <w:tabs>
          <w:tab w:val="right" w:leader="dot" w:pos="9395"/>
        </w:tabs>
        <w:rPr>
          <w:del w:id="839" w:author="ĐÀNG ANH MIN ROG" w:date="2023-06-11T00:38:00Z"/>
          <w:rFonts w:ascii="Times New Roman" w:eastAsiaTheme="minorEastAsia" w:hAnsi="Times New Roman" w:cs="Times New Roman"/>
          <w:iCs w:val="0"/>
          <w:noProof/>
          <w:kern w:val="2"/>
          <w:sz w:val="26"/>
          <w:szCs w:val="26"/>
          <w14:ligatures w14:val="standardContextual"/>
          <w:rPrChange w:id="840" w:author="ĐÀNG ANH MIN ROG" w:date="2023-06-11T07:15:00Z">
            <w:rPr>
              <w:del w:id="841" w:author="ĐÀNG ANH MIN ROG" w:date="2023-06-11T00:38:00Z"/>
              <w:rFonts w:eastAsiaTheme="minorEastAsia" w:cstheme="minorBidi"/>
              <w:iCs w:val="0"/>
              <w:noProof/>
              <w:kern w:val="2"/>
              <w:sz w:val="22"/>
              <w:szCs w:val="22"/>
              <w14:ligatures w14:val="standardContextual"/>
            </w:rPr>
          </w:rPrChange>
        </w:rPr>
      </w:pPr>
      <w:del w:id="842" w:author="ĐÀNG ANH MIN ROG" w:date="2023-06-11T00:38:00Z">
        <w:r w:rsidRPr="001E5E2B" w:rsidDel="00484EE3">
          <w:rPr>
            <w:rFonts w:ascii="Times New Roman" w:hAnsi="Times New Roman" w:cs="Times New Roman"/>
            <w:i w:val="0"/>
            <w:sz w:val="26"/>
            <w:szCs w:val="26"/>
            <w:rPrChange w:id="843" w:author="ĐÀNG ANH MIN ROG" w:date="2023-06-11T07:15:00Z">
              <w:rPr>
                <w:rFonts w:asciiTheme="minorHAnsi" w:hAnsiTheme="minorHAnsi"/>
                <w:i w:val="0"/>
                <w:sz w:val="20"/>
              </w:rPr>
            </w:rPrChange>
          </w:rPr>
          <w:fldChar w:fldCharType="begin"/>
        </w:r>
        <w:r w:rsidRPr="001E5E2B" w:rsidDel="00484EE3">
          <w:rPr>
            <w:rFonts w:ascii="Times New Roman" w:hAnsi="Times New Roman" w:cs="Times New Roman"/>
            <w:i w:val="0"/>
            <w:iCs w:val="0"/>
            <w:sz w:val="26"/>
            <w:szCs w:val="26"/>
            <w:rPrChange w:id="844" w:author="ĐÀNG ANH MIN ROG" w:date="2023-06-11T07:15:00Z">
              <w:rPr>
                <w:rFonts w:asciiTheme="minorHAnsi" w:hAnsiTheme="minorHAnsi"/>
                <w:i w:val="0"/>
                <w:iCs w:val="0"/>
                <w:sz w:val="20"/>
              </w:rPr>
            </w:rPrChange>
          </w:rPr>
          <w:delInstrText>HYPERLINK \l "_Toc136708346"</w:delInstrText>
        </w:r>
        <w:r w:rsidRPr="001E5E2B" w:rsidDel="00484EE3">
          <w:rPr>
            <w:i w:val="0"/>
            <w:sz w:val="26"/>
            <w:szCs w:val="26"/>
            <w:rPrChange w:id="845" w:author="ĐÀNG ANH MIN ROG" w:date="2023-06-11T07:15:00Z">
              <w:rPr>
                <w:i w:val="0"/>
                <w:szCs w:val="26"/>
              </w:rPr>
            </w:rPrChange>
          </w:rPr>
        </w:r>
        <w:r w:rsidRPr="001E5E2B" w:rsidDel="00484EE3">
          <w:rPr>
            <w:rFonts w:ascii="Times New Roman" w:hAnsi="Times New Roman" w:cs="Times New Roman"/>
            <w:i w:val="0"/>
            <w:sz w:val="26"/>
            <w:szCs w:val="26"/>
            <w:rPrChange w:id="846" w:author="ĐÀNG ANH MIN ROG" w:date="2023-06-11T07:15:00Z">
              <w:rPr>
                <w:rFonts w:asciiTheme="minorHAnsi" w:hAnsiTheme="minorHAnsi"/>
                <w:i w:val="0"/>
                <w:noProof/>
                <w:sz w:val="20"/>
              </w:rPr>
            </w:rPrChange>
          </w:rPr>
          <w:fldChar w:fldCharType="separate"/>
        </w:r>
        <w:r w:rsidR="006F280F" w:rsidRPr="001E5E2B" w:rsidDel="00484EE3">
          <w:rPr>
            <w:rStyle w:val="Hyperlink"/>
            <w:rFonts w:ascii="Times New Roman" w:hAnsi="Times New Roman" w:cs="Times New Roman"/>
            <w:i w:val="0"/>
            <w:iCs w:val="0"/>
            <w:noProof/>
            <w:sz w:val="26"/>
            <w:szCs w:val="26"/>
            <w:rPrChange w:id="847" w:author="ĐÀNG ANH MIN ROG" w:date="2023-06-11T07:15:00Z">
              <w:rPr>
                <w:rStyle w:val="Hyperlink"/>
                <w:rFonts w:asciiTheme="minorHAnsi" w:hAnsiTheme="minorHAnsi"/>
                <w:i w:val="0"/>
                <w:iCs w:val="0"/>
                <w:noProof/>
                <w:sz w:val="20"/>
              </w:rPr>
            </w:rPrChange>
          </w:rPr>
          <w:delText>Bảng 6. OrderDetail</w:delText>
        </w:r>
        <w:r w:rsidR="006F280F" w:rsidRPr="001E5E2B" w:rsidDel="00484EE3">
          <w:rPr>
            <w:rFonts w:ascii="Times New Roman" w:hAnsi="Times New Roman" w:cs="Times New Roman"/>
            <w:i w:val="0"/>
            <w:iCs w:val="0"/>
            <w:noProof/>
            <w:webHidden/>
            <w:sz w:val="26"/>
            <w:szCs w:val="26"/>
            <w:rPrChange w:id="848" w:author="ĐÀNG ANH MIN ROG" w:date="2023-06-11T07:15:00Z">
              <w:rPr>
                <w:rFonts w:asciiTheme="minorHAnsi" w:hAnsiTheme="minorHAnsi"/>
                <w:i w:val="0"/>
                <w:iCs w:val="0"/>
                <w:noProof/>
                <w:webHidden/>
                <w:sz w:val="20"/>
              </w:rPr>
            </w:rPrChange>
          </w:rPr>
          <w:tab/>
        </w:r>
        <w:r w:rsidR="006F280F" w:rsidRPr="001E5E2B" w:rsidDel="00484EE3">
          <w:rPr>
            <w:rFonts w:ascii="Times New Roman" w:hAnsi="Times New Roman" w:cs="Times New Roman"/>
            <w:i w:val="0"/>
            <w:noProof/>
            <w:webHidden/>
            <w:sz w:val="26"/>
            <w:szCs w:val="26"/>
            <w:rPrChange w:id="849" w:author="ĐÀNG ANH MIN ROG" w:date="2023-06-11T07:15:00Z">
              <w:rPr>
                <w:rFonts w:asciiTheme="minorHAnsi" w:hAnsiTheme="minorHAnsi"/>
                <w:i w:val="0"/>
                <w:noProof/>
                <w:webHidden/>
                <w:sz w:val="20"/>
              </w:rPr>
            </w:rPrChange>
          </w:rPr>
          <w:fldChar w:fldCharType="begin"/>
        </w:r>
        <w:r w:rsidR="006F280F" w:rsidRPr="001E5E2B" w:rsidDel="00484EE3">
          <w:rPr>
            <w:rFonts w:ascii="Times New Roman" w:hAnsi="Times New Roman" w:cs="Times New Roman"/>
            <w:i w:val="0"/>
            <w:iCs w:val="0"/>
            <w:noProof/>
            <w:webHidden/>
            <w:sz w:val="26"/>
            <w:szCs w:val="26"/>
            <w:rPrChange w:id="850" w:author="ĐÀNG ANH MIN ROG" w:date="2023-06-11T07:15:00Z">
              <w:rPr>
                <w:rFonts w:asciiTheme="minorHAnsi" w:hAnsiTheme="minorHAnsi"/>
                <w:i w:val="0"/>
                <w:iCs w:val="0"/>
                <w:noProof/>
                <w:webHidden/>
                <w:sz w:val="20"/>
              </w:rPr>
            </w:rPrChange>
          </w:rPr>
          <w:delInstrText xml:space="preserve"> PAGEREF _Toc136708346 \h </w:delInstrText>
        </w:r>
        <w:r w:rsidR="006F280F" w:rsidRPr="001E5E2B" w:rsidDel="00484EE3">
          <w:rPr>
            <w:i w:val="0"/>
            <w:noProof/>
            <w:webHidden/>
            <w:sz w:val="26"/>
            <w:szCs w:val="26"/>
            <w:rPrChange w:id="851" w:author="ĐÀNG ANH MIN ROG" w:date="2023-06-11T07:15:00Z">
              <w:rPr>
                <w:i w:val="0"/>
                <w:noProof/>
                <w:webHidden/>
                <w:szCs w:val="26"/>
              </w:rPr>
            </w:rPrChange>
          </w:rPr>
        </w:r>
        <w:r w:rsidR="006F280F" w:rsidRPr="001E5E2B" w:rsidDel="00484EE3">
          <w:rPr>
            <w:rFonts w:ascii="Times New Roman" w:hAnsi="Times New Roman" w:cs="Times New Roman"/>
            <w:i w:val="0"/>
            <w:noProof/>
            <w:webHidden/>
            <w:sz w:val="26"/>
            <w:szCs w:val="26"/>
            <w:rPrChange w:id="852" w:author="ĐÀNG ANH MIN ROG" w:date="2023-06-11T07:15:00Z">
              <w:rPr>
                <w:rFonts w:asciiTheme="minorHAnsi" w:hAnsiTheme="minorHAnsi"/>
                <w:i w:val="0"/>
                <w:noProof/>
                <w:webHidden/>
                <w:sz w:val="20"/>
              </w:rPr>
            </w:rPrChange>
          </w:rPr>
          <w:fldChar w:fldCharType="separate"/>
        </w:r>
        <w:r w:rsidR="006F280F" w:rsidRPr="001E5E2B" w:rsidDel="00484EE3">
          <w:rPr>
            <w:rFonts w:ascii="Times New Roman" w:hAnsi="Times New Roman" w:cs="Times New Roman"/>
            <w:i w:val="0"/>
            <w:iCs w:val="0"/>
            <w:noProof/>
            <w:webHidden/>
            <w:sz w:val="26"/>
            <w:szCs w:val="26"/>
            <w:rPrChange w:id="853" w:author="ĐÀNG ANH MIN ROG" w:date="2023-06-11T07:15:00Z">
              <w:rPr>
                <w:rFonts w:asciiTheme="minorHAnsi" w:hAnsiTheme="minorHAnsi"/>
                <w:i w:val="0"/>
                <w:iCs w:val="0"/>
                <w:noProof/>
                <w:webHidden/>
                <w:sz w:val="20"/>
              </w:rPr>
            </w:rPrChange>
          </w:rPr>
          <w:delText>29</w:delText>
        </w:r>
        <w:r w:rsidR="006F280F" w:rsidRPr="001E5E2B" w:rsidDel="00484EE3">
          <w:rPr>
            <w:rFonts w:ascii="Times New Roman" w:hAnsi="Times New Roman" w:cs="Times New Roman"/>
            <w:i w:val="0"/>
            <w:noProof/>
            <w:webHidden/>
            <w:sz w:val="26"/>
            <w:szCs w:val="26"/>
            <w:rPrChange w:id="854" w:author="ĐÀNG ANH MIN ROG" w:date="2023-06-11T07:15:00Z">
              <w:rPr>
                <w:rFonts w:asciiTheme="minorHAnsi" w:hAnsiTheme="minorHAnsi"/>
                <w:i w:val="0"/>
                <w:noProof/>
                <w:webHidden/>
                <w:sz w:val="20"/>
              </w:rPr>
            </w:rPrChange>
          </w:rPr>
          <w:fldChar w:fldCharType="end"/>
        </w:r>
        <w:r w:rsidRPr="001E5E2B" w:rsidDel="00484EE3">
          <w:rPr>
            <w:rFonts w:ascii="Times New Roman" w:hAnsi="Times New Roman" w:cs="Times New Roman"/>
            <w:i w:val="0"/>
            <w:noProof/>
            <w:sz w:val="26"/>
            <w:szCs w:val="26"/>
            <w:rPrChange w:id="855" w:author="ĐÀNG ANH MIN ROG" w:date="2023-06-11T07:15:00Z">
              <w:rPr>
                <w:rFonts w:asciiTheme="minorHAnsi" w:hAnsiTheme="minorHAnsi"/>
                <w:i w:val="0"/>
                <w:noProof/>
                <w:sz w:val="20"/>
              </w:rPr>
            </w:rPrChange>
          </w:rPr>
          <w:fldChar w:fldCharType="end"/>
        </w:r>
      </w:del>
    </w:p>
    <w:p w14:paraId="43A0F632" w14:textId="7B3E5956" w:rsidR="006F280F" w:rsidRPr="001E5E2B" w:rsidDel="00484EE3" w:rsidRDefault="00000000">
      <w:pPr>
        <w:pStyle w:val="TableofFigures"/>
        <w:tabs>
          <w:tab w:val="right" w:leader="dot" w:pos="9395"/>
        </w:tabs>
        <w:rPr>
          <w:del w:id="856" w:author="ĐÀNG ANH MIN ROG" w:date="2023-06-11T00:38:00Z"/>
          <w:rFonts w:ascii="Times New Roman" w:eastAsiaTheme="minorEastAsia" w:hAnsi="Times New Roman" w:cs="Times New Roman"/>
          <w:iCs w:val="0"/>
          <w:noProof/>
          <w:kern w:val="2"/>
          <w:sz w:val="26"/>
          <w:szCs w:val="26"/>
          <w14:ligatures w14:val="standardContextual"/>
          <w:rPrChange w:id="857" w:author="ĐÀNG ANH MIN ROG" w:date="2023-06-11T07:15:00Z">
            <w:rPr>
              <w:del w:id="858" w:author="ĐÀNG ANH MIN ROG" w:date="2023-06-11T00:38:00Z"/>
              <w:rFonts w:eastAsiaTheme="minorEastAsia" w:cstheme="minorBidi"/>
              <w:iCs w:val="0"/>
              <w:noProof/>
              <w:kern w:val="2"/>
              <w:sz w:val="22"/>
              <w:szCs w:val="22"/>
              <w14:ligatures w14:val="standardContextual"/>
            </w:rPr>
          </w:rPrChange>
        </w:rPr>
      </w:pPr>
      <w:del w:id="859" w:author="ĐÀNG ANH MIN ROG" w:date="2023-06-11T00:38:00Z">
        <w:r w:rsidRPr="001E5E2B" w:rsidDel="00484EE3">
          <w:rPr>
            <w:rFonts w:ascii="Times New Roman" w:hAnsi="Times New Roman" w:cs="Times New Roman"/>
            <w:i w:val="0"/>
            <w:sz w:val="26"/>
            <w:szCs w:val="26"/>
            <w:rPrChange w:id="860" w:author="ĐÀNG ANH MIN ROG" w:date="2023-06-11T07:15:00Z">
              <w:rPr>
                <w:rFonts w:asciiTheme="minorHAnsi" w:hAnsiTheme="minorHAnsi"/>
                <w:i w:val="0"/>
                <w:sz w:val="20"/>
              </w:rPr>
            </w:rPrChange>
          </w:rPr>
          <w:fldChar w:fldCharType="begin"/>
        </w:r>
        <w:r w:rsidRPr="001E5E2B" w:rsidDel="00484EE3">
          <w:rPr>
            <w:rFonts w:ascii="Times New Roman" w:hAnsi="Times New Roman" w:cs="Times New Roman"/>
            <w:i w:val="0"/>
            <w:iCs w:val="0"/>
            <w:sz w:val="26"/>
            <w:szCs w:val="26"/>
            <w:rPrChange w:id="861" w:author="ĐÀNG ANH MIN ROG" w:date="2023-06-11T07:15:00Z">
              <w:rPr>
                <w:rFonts w:asciiTheme="minorHAnsi" w:hAnsiTheme="minorHAnsi"/>
                <w:i w:val="0"/>
                <w:iCs w:val="0"/>
                <w:sz w:val="20"/>
              </w:rPr>
            </w:rPrChange>
          </w:rPr>
          <w:delInstrText>HYPERLINK \l "_Toc136708347"</w:delInstrText>
        </w:r>
        <w:r w:rsidRPr="001E5E2B" w:rsidDel="00484EE3">
          <w:rPr>
            <w:i w:val="0"/>
            <w:sz w:val="26"/>
            <w:szCs w:val="26"/>
            <w:rPrChange w:id="862" w:author="ĐÀNG ANH MIN ROG" w:date="2023-06-11T07:15:00Z">
              <w:rPr>
                <w:i w:val="0"/>
                <w:szCs w:val="26"/>
              </w:rPr>
            </w:rPrChange>
          </w:rPr>
        </w:r>
        <w:r w:rsidRPr="001E5E2B" w:rsidDel="00484EE3">
          <w:rPr>
            <w:rFonts w:ascii="Times New Roman" w:hAnsi="Times New Roman" w:cs="Times New Roman"/>
            <w:i w:val="0"/>
            <w:sz w:val="26"/>
            <w:szCs w:val="26"/>
            <w:rPrChange w:id="863" w:author="ĐÀNG ANH MIN ROG" w:date="2023-06-11T07:15:00Z">
              <w:rPr>
                <w:rFonts w:asciiTheme="minorHAnsi" w:hAnsiTheme="minorHAnsi"/>
                <w:i w:val="0"/>
                <w:noProof/>
                <w:sz w:val="20"/>
              </w:rPr>
            </w:rPrChange>
          </w:rPr>
          <w:fldChar w:fldCharType="separate"/>
        </w:r>
        <w:r w:rsidR="006F280F" w:rsidRPr="001E5E2B" w:rsidDel="00484EE3">
          <w:rPr>
            <w:rStyle w:val="Hyperlink"/>
            <w:rFonts w:ascii="Times New Roman" w:hAnsi="Times New Roman" w:cs="Times New Roman"/>
            <w:i w:val="0"/>
            <w:iCs w:val="0"/>
            <w:noProof/>
            <w:sz w:val="26"/>
            <w:szCs w:val="26"/>
            <w:rPrChange w:id="864" w:author="ĐÀNG ANH MIN ROG" w:date="2023-06-11T07:15:00Z">
              <w:rPr>
                <w:rStyle w:val="Hyperlink"/>
                <w:rFonts w:asciiTheme="minorHAnsi" w:hAnsiTheme="minorHAnsi"/>
                <w:i w:val="0"/>
                <w:iCs w:val="0"/>
                <w:noProof/>
                <w:sz w:val="20"/>
              </w:rPr>
            </w:rPrChange>
          </w:rPr>
          <w:delText>Bảng 7. Blog</w:delText>
        </w:r>
        <w:r w:rsidR="006F280F" w:rsidRPr="001E5E2B" w:rsidDel="00484EE3">
          <w:rPr>
            <w:rFonts w:ascii="Times New Roman" w:hAnsi="Times New Roman" w:cs="Times New Roman"/>
            <w:i w:val="0"/>
            <w:iCs w:val="0"/>
            <w:noProof/>
            <w:webHidden/>
            <w:sz w:val="26"/>
            <w:szCs w:val="26"/>
            <w:rPrChange w:id="865" w:author="ĐÀNG ANH MIN ROG" w:date="2023-06-11T07:15:00Z">
              <w:rPr>
                <w:rFonts w:asciiTheme="minorHAnsi" w:hAnsiTheme="minorHAnsi"/>
                <w:i w:val="0"/>
                <w:iCs w:val="0"/>
                <w:noProof/>
                <w:webHidden/>
                <w:sz w:val="20"/>
              </w:rPr>
            </w:rPrChange>
          </w:rPr>
          <w:tab/>
        </w:r>
        <w:r w:rsidR="006F280F" w:rsidRPr="001E5E2B" w:rsidDel="00484EE3">
          <w:rPr>
            <w:rFonts w:ascii="Times New Roman" w:hAnsi="Times New Roman" w:cs="Times New Roman"/>
            <w:i w:val="0"/>
            <w:noProof/>
            <w:webHidden/>
            <w:sz w:val="26"/>
            <w:szCs w:val="26"/>
            <w:rPrChange w:id="866" w:author="ĐÀNG ANH MIN ROG" w:date="2023-06-11T07:15:00Z">
              <w:rPr>
                <w:rFonts w:asciiTheme="minorHAnsi" w:hAnsiTheme="minorHAnsi"/>
                <w:i w:val="0"/>
                <w:noProof/>
                <w:webHidden/>
                <w:sz w:val="20"/>
              </w:rPr>
            </w:rPrChange>
          </w:rPr>
          <w:fldChar w:fldCharType="begin"/>
        </w:r>
        <w:r w:rsidR="006F280F" w:rsidRPr="001E5E2B" w:rsidDel="00484EE3">
          <w:rPr>
            <w:rFonts w:ascii="Times New Roman" w:hAnsi="Times New Roman" w:cs="Times New Roman"/>
            <w:i w:val="0"/>
            <w:iCs w:val="0"/>
            <w:noProof/>
            <w:webHidden/>
            <w:sz w:val="26"/>
            <w:szCs w:val="26"/>
            <w:rPrChange w:id="867" w:author="ĐÀNG ANH MIN ROG" w:date="2023-06-11T07:15:00Z">
              <w:rPr>
                <w:rFonts w:asciiTheme="minorHAnsi" w:hAnsiTheme="minorHAnsi"/>
                <w:i w:val="0"/>
                <w:iCs w:val="0"/>
                <w:noProof/>
                <w:webHidden/>
                <w:sz w:val="20"/>
              </w:rPr>
            </w:rPrChange>
          </w:rPr>
          <w:delInstrText xml:space="preserve"> PAGEREF _Toc136708347 \h </w:delInstrText>
        </w:r>
        <w:r w:rsidR="006F280F" w:rsidRPr="001E5E2B" w:rsidDel="00484EE3">
          <w:rPr>
            <w:i w:val="0"/>
            <w:noProof/>
            <w:webHidden/>
            <w:sz w:val="26"/>
            <w:szCs w:val="26"/>
            <w:rPrChange w:id="868" w:author="ĐÀNG ANH MIN ROG" w:date="2023-06-11T07:15:00Z">
              <w:rPr>
                <w:i w:val="0"/>
                <w:noProof/>
                <w:webHidden/>
                <w:szCs w:val="26"/>
              </w:rPr>
            </w:rPrChange>
          </w:rPr>
        </w:r>
        <w:r w:rsidR="006F280F" w:rsidRPr="001E5E2B" w:rsidDel="00484EE3">
          <w:rPr>
            <w:rFonts w:ascii="Times New Roman" w:hAnsi="Times New Roman" w:cs="Times New Roman"/>
            <w:i w:val="0"/>
            <w:noProof/>
            <w:webHidden/>
            <w:sz w:val="26"/>
            <w:szCs w:val="26"/>
            <w:rPrChange w:id="869" w:author="ĐÀNG ANH MIN ROG" w:date="2023-06-11T07:15:00Z">
              <w:rPr>
                <w:rFonts w:asciiTheme="minorHAnsi" w:hAnsiTheme="minorHAnsi"/>
                <w:i w:val="0"/>
                <w:noProof/>
                <w:webHidden/>
                <w:sz w:val="20"/>
              </w:rPr>
            </w:rPrChange>
          </w:rPr>
          <w:fldChar w:fldCharType="separate"/>
        </w:r>
        <w:r w:rsidR="006F280F" w:rsidRPr="001E5E2B" w:rsidDel="00484EE3">
          <w:rPr>
            <w:rFonts w:ascii="Times New Roman" w:hAnsi="Times New Roman" w:cs="Times New Roman"/>
            <w:i w:val="0"/>
            <w:iCs w:val="0"/>
            <w:noProof/>
            <w:webHidden/>
            <w:sz w:val="26"/>
            <w:szCs w:val="26"/>
            <w:rPrChange w:id="870" w:author="ĐÀNG ANH MIN ROG" w:date="2023-06-11T07:15:00Z">
              <w:rPr>
                <w:rFonts w:asciiTheme="minorHAnsi" w:hAnsiTheme="minorHAnsi"/>
                <w:i w:val="0"/>
                <w:iCs w:val="0"/>
                <w:noProof/>
                <w:webHidden/>
                <w:sz w:val="20"/>
              </w:rPr>
            </w:rPrChange>
          </w:rPr>
          <w:delText>29</w:delText>
        </w:r>
        <w:r w:rsidR="006F280F" w:rsidRPr="001E5E2B" w:rsidDel="00484EE3">
          <w:rPr>
            <w:rFonts w:ascii="Times New Roman" w:hAnsi="Times New Roman" w:cs="Times New Roman"/>
            <w:i w:val="0"/>
            <w:noProof/>
            <w:webHidden/>
            <w:sz w:val="26"/>
            <w:szCs w:val="26"/>
            <w:rPrChange w:id="871" w:author="ĐÀNG ANH MIN ROG" w:date="2023-06-11T07:15:00Z">
              <w:rPr>
                <w:rFonts w:asciiTheme="minorHAnsi" w:hAnsiTheme="minorHAnsi"/>
                <w:i w:val="0"/>
                <w:noProof/>
                <w:webHidden/>
                <w:sz w:val="20"/>
              </w:rPr>
            </w:rPrChange>
          </w:rPr>
          <w:fldChar w:fldCharType="end"/>
        </w:r>
        <w:r w:rsidRPr="001E5E2B" w:rsidDel="00484EE3">
          <w:rPr>
            <w:rFonts w:ascii="Times New Roman" w:hAnsi="Times New Roman" w:cs="Times New Roman"/>
            <w:i w:val="0"/>
            <w:noProof/>
            <w:sz w:val="26"/>
            <w:szCs w:val="26"/>
            <w:rPrChange w:id="872" w:author="ĐÀNG ANH MIN ROG" w:date="2023-06-11T07:15:00Z">
              <w:rPr>
                <w:rFonts w:asciiTheme="minorHAnsi" w:hAnsiTheme="minorHAnsi"/>
                <w:i w:val="0"/>
                <w:noProof/>
                <w:sz w:val="20"/>
              </w:rPr>
            </w:rPrChange>
          </w:rPr>
          <w:fldChar w:fldCharType="end"/>
        </w:r>
      </w:del>
    </w:p>
    <w:p w14:paraId="1111B27C" w14:textId="76ACBCC1" w:rsidR="006F280F" w:rsidRPr="001E5E2B" w:rsidDel="00484EE3" w:rsidRDefault="00000000">
      <w:pPr>
        <w:pStyle w:val="TableofFigures"/>
        <w:tabs>
          <w:tab w:val="right" w:leader="dot" w:pos="9395"/>
        </w:tabs>
        <w:rPr>
          <w:del w:id="873" w:author="ĐÀNG ANH MIN ROG" w:date="2023-06-11T00:38:00Z"/>
          <w:rFonts w:ascii="Times New Roman" w:eastAsiaTheme="minorEastAsia" w:hAnsi="Times New Roman" w:cs="Times New Roman"/>
          <w:iCs w:val="0"/>
          <w:noProof/>
          <w:kern w:val="2"/>
          <w:sz w:val="26"/>
          <w:szCs w:val="26"/>
          <w14:ligatures w14:val="standardContextual"/>
          <w:rPrChange w:id="874" w:author="ĐÀNG ANH MIN ROG" w:date="2023-06-11T07:15:00Z">
            <w:rPr>
              <w:del w:id="875" w:author="ĐÀNG ANH MIN ROG" w:date="2023-06-11T00:38:00Z"/>
              <w:rFonts w:eastAsiaTheme="minorEastAsia" w:cstheme="minorBidi"/>
              <w:iCs w:val="0"/>
              <w:noProof/>
              <w:kern w:val="2"/>
              <w:sz w:val="22"/>
              <w:szCs w:val="22"/>
              <w14:ligatures w14:val="standardContextual"/>
            </w:rPr>
          </w:rPrChange>
        </w:rPr>
      </w:pPr>
      <w:del w:id="876" w:author="ĐÀNG ANH MIN ROG" w:date="2023-06-11T00:38:00Z">
        <w:r w:rsidRPr="001E5E2B" w:rsidDel="00484EE3">
          <w:rPr>
            <w:rFonts w:ascii="Times New Roman" w:hAnsi="Times New Roman" w:cs="Times New Roman"/>
            <w:i w:val="0"/>
            <w:sz w:val="26"/>
            <w:szCs w:val="26"/>
            <w:rPrChange w:id="877" w:author="ĐÀNG ANH MIN ROG" w:date="2023-06-11T07:15:00Z">
              <w:rPr>
                <w:rFonts w:asciiTheme="minorHAnsi" w:hAnsiTheme="minorHAnsi"/>
                <w:i w:val="0"/>
                <w:sz w:val="20"/>
              </w:rPr>
            </w:rPrChange>
          </w:rPr>
          <w:fldChar w:fldCharType="begin"/>
        </w:r>
        <w:r w:rsidRPr="001E5E2B" w:rsidDel="00484EE3">
          <w:rPr>
            <w:rFonts w:ascii="Times New Roman" w:hAnsi="Times New Roman" w:cs="Times New Roman"/>
            <w:i w:val="0"/>
            <w:iCs w:val="0"/>
            <w:sz w:val="26"/>
            <w:szCs w:val="26"/>
            <w:rPrChange w:id="878" w:author="ĐÀNG ANH MIN ROG" w:date="2023-06-11T07:15:00Z">
              <w:rPr>
                <w:rFonts w:asciiTheme="minorHAnsi" w:hAnsiTheme="minorHAnsi"/>
                <w:i w:val="0"/>
                <w:iCs w:val="0"/>
                <w:sz w:val="20"/>
              </w:rPr>
            </w:rPrChange>
          </w:rPr>
          <w:delInstrText>HYPERLINK \l "_Toc136708348"</w:delInstrText>
        </w:r>
        <w:r w:rsidRPr="001E5E2B" w:rsidDel="00484EE3">
          <w:rPr>
            <w:i w:val="0"/>
            <w:sz w:val="26"/>
            <w:szCs w:val="26"/>
            <w:rPrChange w:id="879" w:author="ĐÀNG ANH MIN ROG" w:date="2023-06-11T07:15:00Z">
              <w:rPr>
                <w:i w:val="0"/>
                <w:szCs w:val="26"/>
              </w:rPr>
            </w:rPrChange>
          </w:rPr>
        </w:r>
        <w:r w:rsidRPr="001E5E2B" w:rsidDel="00484EE3">
          <w:rPr>
            <w:rFonts w:ascii="Times New Roman" w:hAnsi="Times New Roman" w:cs="Times New Roman"/>
            <w:i w:val="0"/>
            <w:sz w:val="26"/>
            <w:szCs w:val="26"/>
            <w:rPrChange w:id="880" w:author="ĐÀNG ANH MIN ROG" w:date="2023-06-11T07:15:00Z">
              <w:rPr>
                <w:rFonts w:asciiTheme="minorHAnsi" w:hAnsiTheme="minorHAnsi"/>
                <w:i w:val="0"/>
                <w:noProof/>
                <w:sz w:val="20"/>
              </w:rPr>
            </w:rPrChange>
          </w:rPr>
          <w:fldChar w:fldCharType="separate"/>
        </w:r>
        <w:r w:rsidR="006F280F" w:rsidRPr="001E5E2B" w:rsidDel="00484EE3">
          <w:rPr>
            <w:rStyle w:val="Hyperlink"/>
            <w:rFonts w:ascii="Times New Roman" w:hAnsi="Times New Roman" w:cs="Times New Roman"/>
            <w:i w:val="0"/>
            <w:iCs w:val="0"/>
            <w:noProof/>
            <w:sz w:val="26"/>
            <w:szCs w:val="26"/>
            <w:rPrChange w:id="881" w:author="ĐÀNG ANH MIN ROG" w:date="2023-06-11T07:15:00Z">
              <w:rPr>
                <w:rStyle w:val="Hyperlink"/>
                <w:rFonts w:asciiTheme="minorHAnsi" w:hAnsiTheme="minorHAnsi"/>
                <w:i w:val="0"/>
                <w:iCs w:val="0"/>
                <w:noProof/>
                <w:sz w:val="20"/>
              </w:rPr>
            </w:rPrChange>
          </w:rPr>
          <w:delText>Bảng 8. Admin</w:delText>
        </w:r>
        <w:r w:rsidR="006F280F" w:rsidRPr="001E5E2B" w:rsidDel="00484EE3">
          <w:rPr>
            <w:rFonts w:ascii="Times New Roman" w:hAnsi="Times New Roman" w:cs="Times New Roman"/>
            <w:i w:val="0"/>
            <w:iCs w:val="0"/>
            <w:noProof/>
            <w:webHidden/>
            <w:sz w:val="26"/>
            <w:szCs w:val="26"/>
            <w:rPrChange w:id="882" w:author="ĐÀNG ANH MIN ROG" w:date="2023-06-11T07:15:00Z">
              <w:rPr>
                <w:rFonts w:asciiTheme="minorHAnsi" w:hAnsiTheme="minorHAnsi"/>
                <w:i w:val="0"/>
                <w:iCs w:val="0"/>
                <w:noProof/>
                <w:webHidden/>
                <w:sz w:val="20"/>
              </w:rPr>
            </w:rPrChange>
          </w:rPr>
          <w:tab/>
        </w:r>
        <w:r w:rsidR="006F280F" w:rsidRPr="001E5E2B" w:rsidDel="00484EE3">
          <w:rPr>
            <w:rFonts w:ascii="Times New Roman" w:hAnsi="Times New Roman" w:cs="Times New Roman"/>
            <w:i w:val="0"/>
            <w:noProof/>
            <w:webHidden/>
            <w:sz w:val="26"/>
            <w:szCs w:val="26"/>
            <w:rPrChange w:id="883" w:author="ĐÀNG ANH MIN ROG" w:date="2023-06-11T07:15:00Z">
              <w:rPr>
                <w:rFonts w:asciiTheme="minorHAnsi" w:hAnsiTheme="minorHAnsi"/>
                <w:i w:val="0"/>
                <w:noProof/>
                <w:webHidden/>
                <w:sz w:val="20"/>
              </w:rPr>
            </w:rPrChange>
          </w:rPr>
          <w:fldChar w:fldCharType="begin"/>
        </w:r>
        <w:r w:rsidR="006F280F" w:rsidRPr="001E5E2B" w:rsidDel="00484EE3">
          <w:rPr>
            <w:rFonts w:ascii="Times New Roman" w:hAnsi="Times New Roman" w:cs="Times New Roman"/>
            <w:i w:val="0"/>
            <w:iCs w:val="0"/>
            <w:noProof/>
            <w:webHidden/>
            <w:sz w:val="26"/>
            <w:szCs w:val="26"/>
            <w:rPrChange w:id="884" w:author="ĐÀNG ANH MIN ROG" w:date="2023-06-11T07:15:00Z">
              <w:rPr>
                <w:rFonts w:asciiTheme="minorHAnsi" w:hAnsiTheme="minorHAnsi"/>
                <w:i w:val="0"/>
                <w:iCs w:val="0"/>
                <w:noProof/>
                <w:webHidden/>
                <w:sz w:val="20"/>
              </w:rPr>
            </w:rPrChange>
          </w:rPr>
          <w:delInstrText xml:space="preserve"> PAGEREF _Toc136708348 \h </w:delInstrText>
        </w:r>
        <w:r w:rsidR="006F280F" w:rsidRPr="001E5E2B" w:rsidDel="00484EE3">
          <w:rPr>
            <w:i w:val="0"/>
            <w:noProof/>
            <w:webHidden/>
            <w:sz w:val="26"/>
            <w:szCs w:val="26"/>
            <w:rPrChange w:id="885" w:author="ĐÀNG ANH MIN ROG" w:date="2023-06-11T07:15:00Z">
              <w:rPr>
                <w:i w:val="0"/>
                <w:noProof/>
                <w:webHidden/>
                <w:szCs w:val="26"/>
              </w:rPr>
            </w:rPrChange>
          </w:rPr>
        </w:r>
        <w:r w:rsidR="006F280F" w:rsidRPr="001E5E2B" w:rsidDel="00484EE3">
          <w:rPr>
            <w:rFonts w:ascii="Times New Roman" w:hAnsi="Times New Roman" w:cs="Times New Roman"/>
            <w:i w:val="0"/>
            <w:noProof/>
            <w:webHidden/>
            <w:sz w:val="26"/>
            <w:szCs w:val="26"/>
            <w:rPrChange w:id="886" w:author="ĐÀNG ANH MIN ROG" w:date="2023-06-11T07:15:00Z">
              <w:rPr>
                <w:rFonts w:asciiTheme="minorHAnsi" w:hAnsiTheme="minorHAnsi"/>
                <w:i w:val="0"/>
                <w:noProof/>
                <w:webHidden/>
                <w:sz w:val="20"/>
              </w:rPr>
            </w:rPrChange>
          </w:rPr>
          <w:fldChar w:fldCharType="separate"/>
        </w:r>
        <w:r w:rsidR="006F280F" w:rsidRPr="001E5E2B" w:rsidDel="00484EE3">
          <w:rPr>
            <w:rFonts w:ascii="Times New Roman" w:hAnsi="Times New Roman" w:cs="Times New Roman"/>
            <w:i w:val="0"/>
            <w:iCs w:val="0"/>
            <w:noProof/>
            <w:webHidden/>
            <w:sz w:val="26"/>
            <w:szCs w:val="26"/>
            <w:rPrChange w:id="887" w:author="ĐÀNG ANH MIN ROG" w:date="2023-06-11T07:15:00Z">
              <w:rPr>
                <w:rFonts w:asciiTheme="minorHAnsi" w:hAnsiTheme="minorHAnsi"/>
                <w:i w:val="0"/>
                <w:iCs w:val="0"/>
                <w:noProof/>
                <w:webHidden/>
                <w:sz w:val="20"/>
              </w:rPr>
            </w:rPrChange>
          </w:rPr>
          <w:delText>30</w:delText>
        </w:r>
        <w:r w:rsidR="006F280F" w:rsidRPr="001E5E2B" w:rsidDel="00484EE3">
          <w:rPr>
            <w:rFonts w:ascii="Times New Roman" w:hAnsi="Times New Roman" w:cs="Times New Roman"/>
            <w:i w:val="0"/>
            <w:noProof/>
            <w:webHidden/>
            <w:sz w:val="26"/>
            <w:szCs w:val="26"/>
            <w:rPrChange w:id="888" w:author="ĐÀNG ANH MIN ROG" w:date="2023-06-11T07:15:00Z">
              <w:rPr>
                <w:rFonts w:asciiTheme="minorHAnsi" w:hAnsiTheme="minorHAnsi"/>
                <w:i w:val="0"/>
                <w:noProof/>
                <w:webHidden/>
                <w:sz w:val="20"/>
              </w:rPr>
            </w:rPrChange>
          </w:rPr>
          <w:fldChar w:fldCharType="end"/>
        </w:r>
        <w:r w:rsidRPr="001E5E2B" w:rsidDel="00484EE3">
          <w:rPr>
            <w:rFonts w:ascii="Times New Roman" w:hAnsi="Times New Roman" w:cs="Times New Roman"/>
            <w:i w:val="0"/>
            <w:noProof/>
            <w:sz w:val="26"/>
            <w:szCs w:val="26"/>
            <w:rPrChange w:id="889" w:author="ĐÀNG ANH MIN ROG" w:date="2023-06-11T07:15:00Z">
              <w:rPr>
                <w:rFonts w:asciiTheme="minorHAnsi" w:hAnsiTheme="minorHAnsi"/>
                <w:i w:val="0"/>
                <w:noProof/>
                <w:sz w:val="20"/>
              </w:rPr>
            </w:rPrChange>
          </w:rPr>
          <w:fldChar w:fldCharType="end"/>
        </w:r>
      </w:del>
    </w:p>
    <w:p w14:paraId="6EF8FC1C" w14:textId="02782064" w:rsidR="006F280F" w:rsidRPr="001E5E2B" w:rsidDel="00484EE3" w:rsidRDefault="00000000">
      <w:pPr>
        <w:pStyle w:val="TableofFigures"/>
        <w:tabs>
          <w:tab w:val="right" w:leader="dot" w:pos="9395"/>
        </w:tabs>
        <w:rPr>
          <w:del w:id="890" w:author="ĐÀNG ANH MIN ROG" w:date="2023-06-11T00:38:00Z"/>
          <w:rFonts w:ascii="Times New Roman" w:eastAsiaTheme="minorEastAsia" w:hAnsi="Times New Roman" w:cs="Times New Roman"/>
          <w:iCs w:val="0"/>
          <w:noProof/>
          <w:kern w:val="2"/>
          <w:sz w:val="26"/>
          <w:szCs w:val="26"/>
          <w14:ligatures w14:val="standardContextual"/>
          <w:rPrChange w:id="891" w:author="ĐÀNG ANH MIN ROG" w:date="2023-06-11T07:15:00Z">
            <w:rPr>
              <w:del w:id="892" w:author="ĐÀNG ANH MIN ROG" w:date="2023-06-11T00:38:00Z"/>
              <w:rFonts w:eastAsiaTheme="minorEastAsia" w:cstheme="minorBidi"/>
              <w:iCs w:val="0"/>
              <w:noProof/>
              <w:kern w:val="2"/>
              <w:sz w:val="22"/>
              <w:szCs w:val="22"/>
              <w14:ligatures w14:val="standardContextual"/>
            </w:rPr>
          </w:rPrChange>
        </w:rPr>
      </w:pPr>
      <w:del w:id="893" w:author="ĐÀNG ANH MIN ROG" w:date="2023-06-11T00:38:00Z">
        <w:r w:rsidRPr="001E5E2B" w:rsidDel="00484EE3">
          <w:rPr>
            <w:rFonts w:ascii="Times New Roman" w:hAnsi="Times New Roman" w:cs="Times New Roman"/>
            <w:i w:val="0"/>
            <w:sz w:val="26"/>
            <w:szCs w:val="26"/>
            <w:rPrChange w:id="894" w:author="ĐÀNG ANH MIN ROG" w:date="2023-06-11T07:15:00Z">
              <w:rPr>
                <w:rFonts w:asciiTheme="minorHAnsi" w:hAnsiTheme="minorHAnsi"/>
                <w:i w:val="0"/>
                <w:sz w:val="20"/>
              </w:rPr>
            </w:rPrChange>
          </w:rPr>
          <w:fldChar w:fldCharType="begin"/>
        </w:r>
        <w:r w:rsidRPr="001E5E2B" w:rsidDel="00484EE3">
          <w:rPr>
            <w:rFonts w:ascii="Times New Roman" w:hAnsi="Times New Roman" w:cs="Times New Roman"/>
            <w:i w:val="0"/>
            <w:iCs w:val="0"/>
            <w:sz w:val="26"/>
            <w:szCs w:val="26"/>
            <w:rPrChange w:id="895" w:author="ĐÀNG ANH MIN ROG" w:date="2023-06-11T07:15:00Z">
              <w:rPr>
                <w:rFonts w:asciiTheme="minorHAnsi" w:hAnsiTheme="minorHAnsi"/>
                <w:i w:val="0"/>
                <w:iCs w:val="0"/>
                <w:sz w:val="20"/>
              </w:rPr>
            </w:rPrChange>
          </w:rPr>
          <w:delInstrText>HYPERLINK \l "_Toc136708349"</w:delInstrText>
        </w:r>
        <w:r w:rsidRPr="001E5E2B" w:rsidDel="00484EE3">
          <w:rPr>
            <w:i w:val="0"/>
            <w:sz w:val="26"/>
            <w:szCs w:val="26"/>
            <w:rPrChange w:id="896" w:author="ĐÀNG ANH MIN ROG" w:date="2023-06-11T07:15:00Z">
              <w:rPr>
                <w:i w:val="0"/>
                <w:szCs w:val="26"/>
              </w:rPr>
            </w:rPrChange>
          </w:rPr>
        </w:r>
        <w:r w:rsidRPr="001E5E2B" w:rsidDel="00484EE3">
          <w:rPr>
            <w:rFonts w:ascii="Times New Roman" w:hAnsi="Times New Roman" w:cs="Times New Roman"/>
            <w:i w:val="0"/>
            <w:sz w:val="26"/>
            <w:szCs w:val="26"/>
            <w:rPrChange w:id="897" w:author="ĐÀNG ANH MIN ROG" w:date="2023-06-11T07:15:00Z">
              <w:rPr>
                <w:rFonts w:asciiTheme="minorHAnsi" w:hAnsiTheme="minorHAnsi"/>
                <w:i w:val="0"/>
                <w:noProof/>
                <w:sz w:val="20"/>
              </w:rPr>
            </w:rPrChange>
          </w:rPr>
          <w:fldChar w:fldCharType="separate"/>
        </w:r>
        <w:r w:rsidR="006F280F" w:rsidRPr="001E5E2B" w:rsidDel="00484EE3">
          <w:rPr>
            <w:rStyle w:val="Hyperlink"/>
            <w:rFonts w:ascii="Times New Roman" w:hAnsi="Times New Roman" w:cs="Times New Roman"/>
            <w:i w:val="0"/>
            <w:iCs w:val="0"/>
            <w:noProof/>
            <w:sz w:val="26"/>
            <w:szCs w:val="26"/>
            <w:rPrChange w:id="898" w:author="ĐÀNG ANH MIN ROG" w:date="2023-06-11T07:15:00Z">
              <w:rPr>
                <w:rStyle w:val="Hyperlink"/>
                <w:rFonts w:asciiTheme="minorHAnsi" w:hAnsiTheme="minorHAnsi"/>
                <w:i w:val="0"/>
                <w:iCs w:val="0"/>
                <w:noProof/>
                <w:sz w:val="20"/>
              </w:rPr>
            </w:rPrChange>
          </w:rPr>
          <w:delText>Bảng 9. Banner</w:delText>
        </w:r>
        <w:r w:rsidR="006F280F" w:rsidRPr="001E5E2B" w:rsidDel="00484EE3">
          <w:rPr>
            <w:rFonts w:ascii="Times New Roman" w:hAnsi="Times New Roman" w:cs="Times New Roman"/>
            <w:i w:val="0"/>
            <w:iCs w:val="0"/>
            <w:noProof/>
            <w:webHidden/>
            <w:sz w:val="26"/>
            <w:szCs w:val="26"/>
            <w:rPrChange w:id="899" w:author="ĐÀNG ANH MIN ROG" w:date="2023-06-11T07:15:00Z">
              <w:rPr>
                <w:rFonts w:asciiTheme="minorHAnsi" w:hAnsiTheme="minorHAnsi"/>
                <w:i w:val="0"/>
                <w:iCs w:val="0"/>
                <w:noProof/>
                <w:webHidden/>
                <w:sz w:val="20"/>
              </w:rPr>
            </w:rPrChange>
          </w:rPr>
          <w:tab/>
        </w:r>
        <w:r w:rsidR="006F280F" w:rsidRPr="001E5E2B" w:rsidDel="00484EE3">
          <w:rPr>
            <w:rFonts w:ascii="Times New Roman" w:hAnsi="Times New Roman" w:cs="Times New Roman"/>
            <w:i w:val="0"/>
            <w:noProof/>
            <w:webHidden/>
            <w:sz w:val="26"/>
            <w:szCs w:val="26"/>
            <w:rPrChange w:id="900" w:author="ĐÀNG ANH MIN ROG" w:date="2023-06-11T07:15:00Z">
              <w:rPr>
                <w:rFonts w:asciiTheme="minorHAnsi" w:hAnsiTheme="minorHAnsi"/>
                <w:i w:val="0"/>
                <w:noProof/>
                <w:webHidden/>
                <w:sz w:val="20"/>
              </w:rPr>
            </w:rPrChange>
          </w:rPr>
          <w:fldChar w:fldCharType="begin"/>
        </w:r>
        <w:r w:rsidR="006F280F" w:rsidRPr="001E5E2B" w:rsidDel="00484EE3">
          <w:rPr>
            <w:rFonts w:ascii="Times New Roman" w:hAnsi="Times New Roman" w:cs="Times New Roman"/>
            <w:i w:val="0"/>
            <w:iCs w:val="0"/>
            <w:noProof/>
            <w:webHidden/>
            <w:sz w:val="26"/>
            <w:szCs w:val="26"/>
            <w:rPrChange w:id="901" w:author="ĐÀNG ANH MIN ROG" w:date="2023-06-11T07:15:00Z">
              <w:rPr>
                <w:rFonts w:asciiTheme="minorHAnsi" w:hAnsiTheme="minorHAnsi"/>
                <w:i w:val="0"/>
                <w:iCs w:val="0"/>
                <w:noProof/>
                <w:webHidden/>
                <w:sz w:val="20"/>
              </w:rPr>
            </w:rPrChange>
          </w:rPr>
          <w:delInstrText xml:space="preserve"> PAGEREF _Toc136708349 \h </w:delInstrText>
        </w:r>
        <w:r w:rsidR="006F280F" w:rsidRPr="001E5E2B" w:rsidDel="00484EE3">
          <w:rPr>
            <w:i w:val="0"/>
            <w:noProof/>
            <w:webHidden/>
            <w:sz w:val="26"/>
            <w:szCs w:val="26"/>
            <w:rPrChange w:id="902" w:author="ĐÀNG ANH MIN ROG" w:date="2023-06-11T07:15:00Z">
              <w:rPr>
                <w:i w:val="0"/>
                <w:noProof/>
                <w:webHidden/>
                <w:szCs w:val="26"/>
              </w:rPr>
            </w:rPrChange>
          </w:rPr>
        </w:r>
        <w:r w:rsidR="006F280F" w:rsidRPr="001E5E2B" w:rsidDel="00484EE3">
          <w:rPr>
            <w:rFonts w:ascii="Times New Roman" w:hAnsi="Times New Roman" w:cs="Times New Roman"/>
            <w:i w:val="0"/>
            <w:noProof/>
            <w:webHidden/>
            <w:sz w:val="26"/>
            <w:szCs w:val="26"/>
            <w:rPrChange w:id="903" w:author="ĐÀNG ANH MIN ROG" w:date="2023-06-11T07:15:00Z">
              <w:rPr>
                <w:rFonts w:asciiTheme="minorHAnsi" w:hAnsiTheme="minorHAnsi"/>
                <w:i w:val="0"/>
                <w:noProof/>
                <w:webHidden/>
                <w:sz w:val="20"/>
              </w:rPr>
            </w:rPrChange>
          </w:rPr>
          <w:fldChar w:fldCharType="separate"/>
        </w:r>
        <w:r w:rsidR="006F280F" w:rsidRPr="001E5E2B" w:rsidDel="00484EE3">
          <w:rPr>
            <w:rFonts w:ascii="Times New Roman" w:hAnsi="Times New Roman" w:cs="Times New Roman"/>
            <w:i w:val="0"/>
            <w:iCs w:val="0"/>
            <w:noProof/>
            <w:webHidden/>
            <w:sz w:val="26"/>
            <w:szCs w:val="26"/>
            <w:rPrChange w:id="904" w:author="ĐÀNG ANH MIN ROG" w:date="2023-06-11T07:15:00Z">
              <w:rPr>
                <w:rFonts w:asciiTheme="minorHAnsi" w:hAnsiTheme="minorHAnsi"/>
                <w:i w:val="0"/>
                <w:iCs w:val="0"/>
                <w:noProof/>
                <w:webHidden/>
                <w:sz w:val="20"/>
              </w:rPr>
            </w:rPrChange>
          </w:rPr>
          <w:delText>30</w:delText>
        </w:r>
        <w:r w:rsidR="006F280F" w:rsidRPr="001E5E2B" w:rsidDel="00484EE3">
          <w:rPr>
            <w:rFonts w:ascii="Times New Roman" w:hAnsi="Times New Roman" w:cs="Times New Roman"/>
            <w:i w:val="0"/>
            <w:noProof/>
            <w:webHidden/>
            <w:sz w:val="26"/>
            <w:szCs w:val="26"/>
            <w:rPrChange w:id="905" w:author="ĐÀNG ANH MIN ROG" w:date="2023-06-11T07:15:00Z">
              <w:rPr>
                <w:rFonts w:asciiTheme="minorHAnsi" w:hAnsiTheme="minorHAnsi"/>
                <w:i w:val="0"/>
                <w:noProof/>
                <w:webHidden/>
                <w:sz w:val="20"/>
              </w:rPr>
            </w:rPrChange>
          </w:rPr>
          <w:fldChar w:fldCharType="end"/>
        </w:r>
        <w:r w:rsidRPr="001E5E2B" w:rsidDel="00484EE3">
          <w:rPr>
            <w:rFonts w:ascii="Times New Roman" w:hAnsi="Times New Roman" w:cs="Times New Roman"/>
            <w:i w:val="0"/>
            <w:noProof/>
            <w:sz w:val="26"/>
            <w:szCs w:val="26"/>
            <w:rPrChange w:id="906" w:author="ĐÀNG ANH MIN ROG" w:date="2023-06-11T07:15:00Z">
              <w:rPr>
                <w:rFonts w:asciiTheme="minorHAnsi" w:hAnsiTheme="minorHAnsi"/>
                <w:i w:val="0"/>
                <w:noProof/>
                <w:sz w:val="20"/>
              </w:rPr>
            </w:rPrChange>
          </w:rPr>
          <w:fldChar w:fldCharType="end"/>
        </w:r>
      </w:del>
    </w:p>
    <w:p w14:paraId="60ECBFCC" w14:textId="64EDE2DB" w:rsidR="006F280F" w:rsidRPr="001E5E2B" w:rsidDel="00484EE3" w:rsidRDefault="00000000">
      <w:pPr>
        <w:pStyle w:val="TableofFigures"/>
        <w:tabs>
          <w:tab w:val="right" w:leader="dot" w:pos="9395"/>
        </w:tabs>
        <w:rPr>
          <w:del w:id="907" w:author="ĐÀNG ANH MIN ROG" w:date="2023-06-11T00:38:00Z"/>
          <w:rFonts w:ascii="Times New Roman" w:eastAsiaTheme="minorEastAsia" w:hAnsi="Times New Roman" w:cs="Times New Roman"/>
          <w:iCs w:val="0"/>
          <w:noProof/>
          <w:kern w:val="2"/>
          <w:sz w:val="26"/>
          <w:szCs w:val="26"/>
          <w14:ligatures w14:val="standardContextual"/>
          <w:rPrChange w:id="908" w:author="ĐÀNG ANH MIN ROG" w:date="2023-06-11T07:15:00Z">
            <w:rPr>
              <w:del w:id="909" w:author="ĐÀNG ANH MIN ROG" w:date="2023-06-11T00:38:00Z"/>
              <w:rFonts w:eastAsiaTheme="minorEastAsia" w:cstheme="minorBidi"/>
              <w:iCs w:val="0"/>
              <w:noProof/>
              <w:kern w:val="2"/>
              <w:sz w:val="22"/>
              <w:szCs w:val="22"/>
              <w14:ligatures w14:val="standardContextual"/>
            </w:rPr>
          </w:rPrChange>
        </w:rPr>
      </w:pPr>
      <w:del w:id="910" w:author="ĐÀNG ANH MIN ROG" w:date="2023-06-11T00:38:00Z">
        <w:r w:rsidRPr="001E5E2B" w:rsidDel="00484EE3">
          <w:rPr>
            <w:rFonts w:ascii="Times New Roman" w:hAnsi="Times New Roman" w:cs="Times New Roman"/>
            <w:i w:val="0"/>
            <w:sz w:val="26"/>
            <w:szCs w:val="26"/>
            <w:rPrChange w:id="911" w:author="ĐÀNG ANH MIN ROG" w:date="2023-06-11T07:15:00Z">
              <w:rPr>
                <w:rFonts w:asciiTheme="minorHAnsi" w:hAnsiTheme="minorHAnsi"/>
                <w:i w:val="0"/>
                <w:sz w:val="20"/>
              </w:rPr>
            </w:rPrChange>
          </w:rPr>
          <w:fldChar w:fldCharType="begin"/>
        </w:r>
        <w:r w:rsidRPr="001E5E2B" w:rsidDel="00484EE3">
          <w:rPr>
            <w:rFonts w:ascii="Times New Roman" w:hAnsi="Times New Roman" w:cs="Times New Roman"/>
            <w:i w:val="0"/>
            <w:iCs w:val="0"/>
            <w:sz w:val="26"/>
            <w:szCs w:val="26"/>
            <w:rPrChange w:id="912" w:author="ĐÀNG ANH MIN ROG" w:date="2023-06-11T07:15:00Z">
              <w:rPr>
                <w:rFonts w:asciiTheme="minorHAnsi" w:hAnsiTheme="minorHAnsi"/>
                <w:i w:val="0"/>
                <w:iCs w:val="0"/>
                <w:sz w:val="20"/>
              </w:rPr>
            </w:rPrChange>
          </w:rPr>
          <w:delInstrText>HYPERLINK \l "_Toc136708350"</w:delInstrText>
        </w:r>
        <w:r w:rsidRPr="001E5E2B" w:rsidDel="00484EE3">
          <w:rPr>
            <w:i w:val="0"/>
            <w:sz w:val="26"/>
            <w:szCs w:val="26"/>
            <w:rPrChange w:id="913" w:author="ĐÀNG ANH MIN ROG" w:date="2023-06-11T07:15:00Z">
              <w:rPr>
                <w:i w:val="0"/>
                <w:szCs w:val="26"/>
              </w:rPr>
            </w:rPrChange>
          </w:rPr>
        </w:r>
        <w:r w:rsidRPr="001E5E2B" w:rsidDel="00484EE3">
          <w:rPr>
            <w:rFonts w:ascii="Times New Roman" w:hAnsi="Times New Roman" w:cs="Times New Roman"/>
            <w:i w:val="0"/>
            <w:sz w:val="26"/>
            <w:szCs w:val="26"/>
            <w:rPrChange w:id="914" w:author="ĐÀNG ANH MIN ROG" w:date="2023-06-11T07:15:00Z">
              <w:rPr>
                <w:rFonts w:asciiTheme="minorHAnsi" w:hAnsiTheme="minorHAnsi"/>
                <w:i w:val="0"/>
                <w:noProof/>
                <w:sz w:val="20"/>
              </w:rPr>
            </w:rPrChange>
          </w:rPr>
          <w:fldChar w:fldCharType="separate"/>
        </w:r>
        <w:r w:rsidR="006F280F" w:rsidRPr="001E5E2B" w:rsidDel="00484EE3">
          <w:rPr>
            <w:rStyle w:val="Hyperlink"/>
            <w:rFonts w:ascii="Times New Roman" w:hAnsi="Times New Roman" w:cs="Times New Roman"/>
            <w:i w:val="0"/>
            <w:iCs w:val="0"/>
            <w:noProof/>
            <w:sz w:val="26"/>
            <w:szCs w:val="26"/>
            <w:rPrChange w:id="915" w:author="ĐÀNG ANH MIN ROG" w:date="2023-06-11T07:15:00Z">
              <w:rPr>
                <w:rStyle w:val="Hyperlink"/>
                <w:rFonts w:asciiTheme="minorHAnsi" w:hAnsiTheme="minorHAnsi"/>
                <w:i w:val="0"/>
                <w:iCs w:val="0"/>
                <w:noProof/>
                <w:sz w:val="20"/>
              </w:rPr>
            </w:rPrChange>
          </w:rPr>
          <w:delText>Bảng 10. Token</w:delText>
        </w:r>
        <w:r w:rsidR="006F280F" w:rsidRPr="001E5E2B" w:rsidDel="00484EE3">
          <w:rPr>
            <w:rFonts w:ascii="Times New Roman" w:hAnsi="Times New Roman" w:cs="Times New Roman"/>
            <w:i w:val="0"/>
            <w:iCs w:val="0"/>
            <w:noProof/>
            <w:webHidden/>
            <w:sz w:val="26"/>
            <w:szCs w:val="26"/>
            <w:rPrChange w:id="916" w:author="ĐÀNG ANH MIN ROG" w:date="2023-06-11T07:15:00Z">
              <w:rPr>
                <w:rFonts w:asciiTheme="minorHAnsi" w:hAnsiTheme="minorHAnsi"/>
                <w:i w:val="0"/>
                <w:iCs w:val="0"/>
                <w:noProof/>
                <w:webHidden/>
                <w:sz w:val="20"/>
              </w:rPr>
            </w:rPrChange>
          </w:rPr>
          <w:tab/>
        </w:r>
        <w:r w:rsidR="006F280F" w:rsidRPr="001E5E2B" w:rsidDel="00484EE3">
          <w:rPr>
            <w:rFonts w:ascii="Times New Roman" w:hAnsi="Times New Roman" w:cs="Times New Roman"/>
            <w:i w:val="0"/>
            <w:noProof/>
            <w:webHidden/>
            <w:sz w:val="26"/>
            <w:szCs w:val="26"/>
            <w:rPrChange w:id="917" w:author="ĐÀNG ANH MIN ROG" w:date="2023-06-11T07:15:00Z">
              <w:rPr>
                <w:rFonts w:asciiTheme="minorHAnsi" w:hAnsiTheme="minorHAnsi"/>
                <w:i w:val="0"/>
                <w:noProof/>
                <w:webHidden/>
                <w:sz w:val="20"/>
              </w:rPr>
            </w:rPrChange>
          </w:rPr>
          <w:fldChar w:fldCharType="begin"/>
        </w:r>
        <w:r w:rsidR="006F280F" w:rsidRPr="001E5E2B" w:rsidDel="00484EE3">
          <w:rPr>
            <w:rFonts w:ascii="Times New Roman" w:hAnsi="Times New Roman" w:cs="Times New Roman"/>
            <w:i w:val="0"/>
            <w:iCs w:val="0"/>
            <w:noProof/>
            <w:webHidden/>
            <w:sz w:val="26"/>
            <w:szCs w:val="26"/>
            <w:rPrChange w:id="918" w:author="ĐÀNG ANH MIN ROG" w:date="2023-06-11T07:15:00Z">
              <w:rPr>
                <w:rFonts w:asciiTheme="minorHAnsi" w:hAnsiTheme="minorHAnsi"/>
                <w:i w:val="0"/>
                <w:iCs w:val="0"/>
                <w:noProof/>
                <w:webHidden/>
                <w:sz w:val="20"/>
              </w:rPr>
            </w:rPrChange>
          </w:rPr>
          <w:delInstrText xml:space="preserve"> PAGEREF _Toc136708350 \h </w:delInstrText>
        </w:r>
        <w:r w:rsidR="006F280F" w:rsidRPr="001E5E2B" w:rsidDel="00484EE3">
          <w:rPr>
            <w:i w:val="0"/>
            <w:noProof/>
            <w:webHidden/>
            <w:sz w:val="26"/>
            <w:szCs w:val="26"/>
            <w:rPrChange w:id="919" w:author="ĐÀNG ANH MIN ROG" w:date="2023-06-11T07:15:00Z">
              <w:rPr>
                <w:i w:val="0"/>
                <w:noProof/>
                <w:webHidden/>
                <w:szCs w:val="26"/>
              </w:rPr>
            </w:rPrChange>
          </w:rPr>
        </w:r>
        <w:r w:rsidR="006F280F" w:rsidRPr="001E5E2B" w:rsidDel="00484EE3">
          <w:rPr>
            <w:rFonts w:ascii="Times New Roman" w:hAnsi="Times New Roman" w:cs="Times New Roman"/>
            <w:i w:val="0"/>
            <w:noProof/>
            <w:webHidden/>
            <w:sz w:val="26"/>
            <w:szCs w:val="26"/>
            <w:rPrChange w:id="920" w:author="ĐÀNG ANH MIN ROG" w:date="2023-06-11T07:15:00Z">
              <w:rPr>
                <w:rFonts w:asciiTheme="minorHAnsi" w:hAnsiTheme="minorHAnsi"/>
                <w:i w:val="0"/>
                <w:noProof/>
                <w:webHidden/>
                <w:sz w:val="20"/>
              </w:rPr>
            </w:rPrChange>
          </w:rPr>
          <w:fldChar w:fldCharType="separate"/>
        </w:r>
        <w:r w:rsidR="006F280F" w:rsidRPr="001E5E2B" w:rsidDel="00484EE3">
          <w:rPr>
            <w:rFonts w:ascii="Times New Roman" w:hAnsi="Times New Roman" w:cs="Times New Roman"/>
            <w:i w:val="0"/>
            <w:iCs w:val="0"/>
            <w:noProof/>
            <w:webHidden/>
            <w:sz w:val="26"/>
            <w:szCs w:val="26"/>
            <w:rPrChange w:id="921" w:author="ĐÀNG ANH MIN ROG" w:date="2023-06-11T07:15:00Z">
              <w:rPr>
                <w:rFonts w:asciiTheme="minorHAnsi" w:hAnsiTheme="minorHAnsi"/>
                <w:i w:val="0"/>
                <w:iCs w:val="0"/>
                <w:noProof/>
                <w:webHidden/>
                <w:sz w:val="20"/>
              </w:rPr>
            </w:rPrChange>
          </w:rPr>
          <w:delText>30</w:delText>
        </w:r>
        <w:r w:rsidR="006F280F" w:rsidRPr="001E5E2B" w:rsidDel="00484EE3">
          <w:rPr>
            <w:rFonts w:ascii="Times New Roman" w:hAnsi="Times New Roman" w:cs="Times New Roman"/>
            <w:i w:val="0"/>
            <w:noProof/>
            <w:webHidden/>
            <w:sz w:val="26"/>
            <w:szCs w:val="26"/>
            <w:rPrChange w:id="922" w:author="ĐÀNG ANH MIN ROG" w:date="2023-06-11T07:15:00Z">
              <w:rPr>
                <w:rFonts w:asciiTheme="minorHAnsi" w:hAnsiTheme="minorHAnsi"/>
                <w:i w:val="0"/>
                <w:noProof/>
                <w:webHidden/>
                <w:sz w:val="20"/>
              </w:rPr>
            </w:rPrChange>
          </w:rPr>
          <w:fldChar w:fldCharType="end"/>
        </w:r>
        <w:r w:rsidRPr="001E5E2B" w:rsidDel="00484EE3">
          <w:rPr>
            <w:rFonts w:ascii="Times New Roman" w:hAnsi="Times New Roman" w:cs="Times New Roman"/>
            <w:i w:val="0"/>
            <w:noProof/>
            <w:sz w:val="26"/>
            <w:szCs w:val="26"/>
            <w:rPrChange w:id="923" w:author="ĐÀNG ANH MIN ROG" w:date="2023-06-11T07:15:00Z">
              <w:rPr>
                <w:rFonts w:asciiTheme="minorHAnsi" w:hAnsiTheme="minorHAnsi"/>
                <w:i w:val="0"/>
                <w:noProof/>
                <w:sz w:val="20"/>
              </w:rPr>
            </w:rPrChange>
          </w:rPr>
          <w:fldChar w:fldCharType="end"/>
        </w:r>
      </w:del>
    </w:p>
    <w:p w14:paraId="7586D83D" w14:textId="41204603" w:rsidR="006F280F" w:rsidRPr="001E5E2B" w:rsidDel="00484EE3" w:rsidRDefault="00000000">
      <w:pPr>
        <w:pStyle w:val="TableofFigures"/>
        <w:tabs>
          <w:tab w:val="right" w:leader="dot" w:pos="9395"/>
        </w:tabs>
        <w:rPr>
          <w:del w:id="924" w:author="ĐÀNG ANH MIN ROG" w:date="2023-06-11T00:38:00Z"/>
          <w:rFonts w:ascii="Times New Roman" w:eastAsiaTheme="minorEastAsia" w:hAnsi="Times New Roman" w:cs="Times New Roman"/>
          <w:iCs w:val="0"/>
          <w:noProof/>
          <w:kern w:val="2"/>
          <w:sz w:val="26"/>
          <w:szCs w:val="26"/>
          <w14:ligatures w14:val="standardContextual"/>
          <w:rPrChange w:id="925" w:author="ĐÀNG ANH MIN ROG" w:date="2023-06-11T07:15:00Z">
            <w:rPr>
              <w:del w:id="926" w:author="ĐÀNG ANH MIN ROG" w:date="2023-06-11T00:38:00Z"/>
              <w:rFonts w:eastAsiaTheme="minorEastAsia" w:cstheme="minorBidi"/>
              <w:iCs w:val="0"/>
              <w:noProof/>
              <w:kern w:val="2"/>
              <w:sz w:val="22"/>
              <w:szCs w:val="22"/>
              <w14:ligatures w14:val="standardContextual"/>
            </w:rPr>
          </w:rPrChange>
        </w:rPr>
      </w:pPr>
      <w:del w:id="927" w:author="ĐÀNG ANH MIN ROG" w:date="2023-06-11T00:38:00Z">
        <w:r w:rsidRPr="001E5E2B" w:rsidDel="00484EE3">
          <w:rPr>
            <w:rFonts w:ascii="Times New Roman" w:hAnsi="Times New Roman" w:cs="Times New Roman"/>
            <w:i w:val="0"/>
            <w:sz w:val="26"/>
            <w:szCs w:val="26"/>
            <w:rPrChange w:id="928" w:author="ĐÀNG ANH MIN ROG" w:date="2023-06-11T07:15:00Z">
              <w:rPr>
                <w:rFonts w:asciiTheme="minorHAnsi" w:hAnsiTheme="minorHAnsi"/>
                <w:i w:val="0"/>
                <w:sz w:val="20"/>
              </w:rPr>
            </w:rPrChange>
          </w:rPr>
          <w:fldChar w:fldCharType="begin"/>
        </w:r>
        <w:r w:rsidRPr="001E5E2B" w:rsidDel="00484EE3">
          <w:rPr>
            <w:rFonts w:ascii="Times New Roman" w:hAnsi="Times New Roman" w:cs="Times New Roman"/>
            <w:i w:val="0"/>
            <w:iCs w:val="0"/>
            <w:sz w:val="26"/>
            <w:szCs w:val="26"/>
            <w:rPrChange w:id="929" w:author="ĐÀNG ANH MIN ROG" w:date="2023-06-11T07:15:00Z">
              <w:rPr>
                <w:rFonts w:asciiTheme="minorHAnsi" w:hAnsiTheme="minorHAnsi"/>
                <w:i w:val="0"/>
                <w:iCs w:val="0"/>
                <w:sz w:val="20"/>
              </w:rPr>
            </w:rPrChange>
          </w:rPr>
          <w:delInstrText>HYPERLINK \l "_Toc136708351"</w:delInstrText>
        </w:r>
        <w:r w:rsidRPr="001E5E2B" w:rsidDel="00484EE3">
          <w:rPr>
            <w:i w:val="0"/>
            <w:sz w:val="26"/>
            <w:szCs w:val="26"/>
            <w:rPrChange w:id="930" w:author="ĐÀNG ANH MIN ROG" w:date="2023-06-11T07:15:00Z">
              <w:rPr>
                <w:i w:val="0"/>
                <w:szCs w:val="26"/>
              </w:rPr>
            </w:rPrChange>
          </w:rPr>
        </w:r>
        <w:r w:rsidRPr="001E5E2B" w:rsidDel="00484EE3">
          <w:rPr>
            <w:rFonts w:ascii="Times New Roman" w:hAnsi="Times New Roman" w:cs="Times New Roman"/>
            <w:i w:val="0"/>
            <w:sz w:val="26"/>
            <w:szCs w:val="26"/>
            <w:rPrChange w:id="931" w:author="ĐÀNG ANH MIN ROG" w:date="2023-06-11T07:15:00Z">
              <w:rPr>
                <w:rFonts w:asciiTheme="minorHAnsi" w:hAnsiTheme="minorHAnsi"/>
                <w:i w:val="0"/>
                <w:noProof/>
                <w:sz w:val="20"/>
              </w:rPr>
            </w:rPrChange>
          </w:rPr>
          <w:fldChar w:fldCharType="separate"/>
        </w:r>
        <w:r w:rsidR="006F280F" w:rsidRPr="001E5E2B" w:rsidDel="00484EE3">
          <w:rPr>
            <w:rStyle w:val="Hyperlink"/>
            <w:rFonts w:ascii="Times New Roman" w:hAnsi="Times New Roman" w:cs="Times New Roman"/>
            <w:i w:val="0"/>
            <w:iCs w:val="0"/>
            <w:noProof/>
            <w:sz w:val="26"/>
            <w:szCs w:val="26"/>
            <w:rPrChange w:id="932" w:author="ĐÀNG ANH MIN ROG" w:date="2023-06-11T07:15:00Z">
              <w:rPr>
                <w:rStyle w:val="Hyperlink"/>
                <w:rFonts w:asciiTheme="minorHAnsi" w:hAnsiTheme="minorHAnsi"/>
                <w:i w:val="0"/>
                <w:iCs w:val="0"/>
                <w:noProof/>
                <w:sz w:val="20"/>
              </w:rPr>
            </w:rPrChange>
          </w:rPr>
          <w:delText>Bảng 11. Favorite</w:delText>
        </w:r>
        <w:r w:rsidR="006F280F" w:rsidRPr="001E5E2B" w:rsidDel="00484EE3">
          <w:rPr>
            <w:rFonts w:ascii="Times New Roman" w:hAnsi="Times New Roman" w:cs="Times New Roman"/>
            <w:i w:val="0"/>
            <w:iCs w:val="0"/>
            <w:noProof/>
            <w:webHidden/>
            <w:sz w:val="26"/>
            <w:szCs w:val="26"/>
            <w:rPrChange w:id="933" w:author="ĐÀNG ANH MIN ROG" w:date="2023-06-11T07:15:00Z">
              <w:rPr>
                <w:rFonts w:asciiTheme="minorHAnsi" w:hAnsiTheme="minorHAnsi"/>
                <w:i w:val="0"/>
                <w:iCs w:val="0"/>
                <w:noProof/>
                <w:webHidden/>
                <w:sz w:val="20"/>
              </w:rPr>
            </w:rPrChange>
          </w:rPr>
          <w:tab/>
        </w:r>
        <w:r w:rsidR="006F280F" w:rsidRPr="001E5E2B" w:rsidDel="00484EE3">
          <w:rPr>
            <w:rFonts w:ascii="Times New Roman" w:hAnsi="Times New Roman" w:cs="Times New Roman"/>
            <w:i w:val="0"/>
            <w:noProof/>
            <w:webHidden/>
            <w:sz w:val="26"/>
            <w:szCs w:val="26"/>
            <w:rPrChange w:id="934" w:author="ĐÀNG ANH MIN ROG" w:date="2023-06-11T07:15:00Z">
              <w:rPr>
                <w:rFonts w:asciiTheme="minorHAnsi" w:hAnsiTheme="minorHAnsi"/>
                <w:i w:val="0"/>
                <w:noProof/>
                <w:webHidden/>
                <w:sz w:val="20"/>
              </w:rPr>
            </w:rPrChange>
          </w:rPr>
          <w:fldChar w:fldCharType="begin"/>
        </w:r>
        <w:r w:rsidR="006F280F" w:rsidRPr="001E5E2B" w:rsidDel="00484EE3">
          <w:rPr>
            <w:rFonts w:ascii="Times New Roman" w:hAnsi="Times New Roman" w:cs="Times New Roman"/>
            <w:i w:val="0"/>
            <w:iCs w:val="0"/>
            <w:noProof/>
            <w:webHidden/>
            <w:sz w:val="26"/>
            <w:szCs w:val="26"/>
            <w:rPrChange w:id="935" w:author="ĐÀNG ANH MIN ROG" w:date="2023-06-11T07:15:00Z">
              <w:rPr>
                <w:rFonts w:asciiTheme="minorHAnsi" w:hAnsiTheme="minorHAnsi"/>
                <w:i w:val="0"/>
                <w:iCs w:val="0"/>
                <w:noProof/>
                <w:webHidden/>
                <w:sz w:val="20"/>
              </w:rPr>
            </w:rPrChange>
          </w:rPr>
          <w:delInstrText xml:space="preserve"> PAGEREF _Toc136708351 \h </w:delInstrText>
        </w:r>
        <w:r w:rsidR="006F280F" w:rsidRPr="001E5E2B" w:rsidDel="00484EE3">
          <w:rPr>
            <w:i w:val="0"/>
            <w:noProof/>
            <w:webHidden/>
            <w:sz w:val="26"/>
            <w:szCs w:val="26"/>
            <w:rPrChange w:id="936" w:author="ĐÀNG ANH MIN ROG" w:date="2023-06-11T07:15:00Z">
              <w:rPr>
                <w:i w:val="0"/>
                <w:noProof/>
                <w:webHidden/>
                <w:szCs w:val="26"/>
              </w:rPr>
            </w:rPrChange>
          </w:rPr>
        </w:r>
        <w:r w:rsidR="006F280F" w:rsidRPr="001E5E2B" w:rsidDel="00484EE3">
          <w:rPr>
            <w:rFonts w:ascii="Times New Roman" w:hAnsi="Times New Roman" w:cs="Times New Roman"/>
            <w:i w:val="0"/>
            <w:noProof/>
            <w:webHidden/>
            <w:sz w:val="26"/>
            <w:szCs w:val="26"/>
            <w:rPrChange w:id="937" w:author="ĐÀNG ANH MIN ROG" w:date="2023-06-11T07:15:00Z">
              <w:rPr>
                <w:rFonts w:asciiTheme="minorHAnsi" w:hAnsiTheme="minorHAnsi"/>
                <w:i w:val="0"/>
                <w:noProof/>
                <w:webHidden/>
                <w:sz w:val="20"/>
              </w:rPr>
            </w:rPrChange>
          </w:rPr>
          <w:fldChar w:fldCharType="separate"/>
        </w:r>
        <w:r w:rsidR="006F280F" w:rsidRPr="001E5E2B" w:rsidDel="00484EE3">
          <w:rPr>
            <w:rFonts w:ascii="Times New Roman" w:hAnsi="Times New Roman" w:cs="Times New Roman"/>
            <w:i w:val="0"/>
            <w:iCs w:val="0"/>
            <w:noProof/>
            <w:webHidden/>
            <w:sz w:val="26"/>
            <w:szCs w:val="26"/>
            <w:rPrChange w:id="938" w:author="ĐÀNG ANH MIN ROG" w:date="2023-06-11T07:15:00Z">
              <w:rPr>
                <w:rFonts w:asciiTheme="minorHAnsi" w:hAnsiTheme="minorHAnsi"/>
                <w:i w:val="0"/>
                <w:iCs w:val="0"/>
                <w:noProof/>
                <w:webHidden/>
                <w:sz w:val="20"/>
              </w:rPr>
            </w:rPrChange>
          </w:rPr>
          <w:delText>31</w:delText>
        </w:r>
        <w:r w:rsidR="006F280F" w:rsidRPr="001E5E2B" w:rsidDel="00484EE3">
          <w:rPr>
            <w:rFonts w:ascii="Times New Roman" w:hAnsi="Times New Roman" w:cs="Times New Roman"/>
            <w:i w:val="0"/>
            <w:noProof/>
            <w:webHidden/>
            <w:sz w:val="26"/>
            <w:szCs w:val="26"/>
            <w:rPrChange w:id="939" w:author="ĐÀNG ANH MIN ROG" w:date="2023-06-11T07:15:00Z">
              <w:rPr>
                <w:rFonts w:asciiTheme="minorHAnsi" w:hAnsiTheme="minorHAnsi"/>
                <w:i w:val="0"/>
                <w:noProof/>
                <w:webHidden/>
                <w:sz w:val="20"/>
              </w:rPr>
            </w:rPrChange>
          </w:rPr>
          <w:fldChar w:fldCharType="end"/>
        </w:r>
        <w:r w:rsidRPr="001E5E2B" w:rsidDel="00484EE3">
          <w:rPr>
            <w:rFonts w:ascii="Times New Roman" w:hAnsi="Times New Roman" w:cs="Times New Roman"/>
            <w:i w:val="0"/>
            <w:noProof/>
            <w:sz w:val="26"/>
            <w:szCs w:val="26"/>
            <w:rPrChange w:id="940" w:author="ĐÀNG ANH MIN ROG" w:date="2023-06-11T07:15:00Z">
              <w:rPr>
                <w:rFonts w:asciiTheme="minorHAnsi" w:hAnsiTheme="minorHAnsi"/>
                <w:i w:val="0"/>
                <w:noProof/>
                <w:sz w:val="20"/>
              </w:rPr>
            </w:rPrChange>
          </w:rPr>
          <w:fldChar w:fldCharType="end"/>
        </w:r>
      </w:del>
    </w:p>
    <w:p w14:paraId="5AB954AB" w14:textId="7DE4C285" w:rsidR="00C04BFC" w:rsidRPr="001E5E2B" w:rsidRDefault="006F280F">
      <w:pPr>
        <w:pStyle w:val="TableofFigures"/>
        <w:tabs>
          <w:tab w:val="right" w:leader="dot" w:pos="9395"/>
        </w:tabs>
        <w:rPr>
          <w:ins w:id="941" w:author="ĐÀNG ANH MIN ROG" w:date="2023-06-11T07:05:00Z"/>
          <w:rFonts w:ascii="Times New Roman" w:eastAsiaTheme="minorEastAsia" w:hAnsi="Times New Roman" w:cs="Times New Roman"/>
          <w:i w:val="0"/>
          <w:iCs w:val="0"/>
          <w:noProof/>
          <w:kern w:val="2"/>
          <w:sz w:val="26"/>
          <w:szCs w:val="26"/>
          <w14:ligatures w14:val="standardContextual"/>
          <w:rPrChange w:id="942" w:author="ĐÀNG ANH MIN ROG" w:date="2023-06-11T07:15:00Z">
            <w:rPr>
              <w:ins w:id="943" w:author="ĐÀNG ANH MIN ROG" w:date="2023-06-11T07:05:00Z"/>
              <w:rFonts w:eastAsiaTheme="minorEastAsia" w:cstheme="minorBidi"/>
              <w:i w:val="0"/>
              <w:iCs w:val="0"/>
              <w:noProof/>
              <w:kern w:val="2"/>
              <w:sz w:val="22"/>
              <w:szCs w:val="22"/>
              <w14:ligatures w14:val="standardContextual"/>
            </w:rPr>
          </w:rPrChange>
        </w:rPr>
      </w:pPr>
      <w:del w:id="944" w:author="ĐÀNG ANH MIN ROG" w:date="2023-06-11T00:38:00Z">
        <w:r w:rsidRPr="001E5E2B" w:rsidDel="00484EE3">
          <w:rPr>
            <w:rFonts w:ascii="Times New Roman" w:hAnsi="Times New Roman" w:cs="Times New Roman"/>
            <w:sz w:val="26"/>
            <w:szCs w:val="26"/>
            <w:rPrChange w:id="945" w:author="ĐÀNG ANH MIN ROG" w:date="2023-06-11T07:15:00Z">
              <w:rPr/>
            </w:rPrChange>
          </w:rPr>
          <w:fldChar w:fldCharType="end"/>
        </w:r>
      </w:del>
      <w:ins w:id="946" w:author="ĐÀNG ANH MIN ROG" w:date="2023-06-11T07:05:00Z">
        <w:r w:rsidR="00C04BFC" w:rsidRPr="001E5E2B">
          <w:rPr>
            <w:rFonts w:ascii="Times New Roman" w:hAnsi="Times New Roman" w:cs="Times New Roman"/>
            <w:i w:val="0"/>
            <w:iCs w:val="0"/>
            <w:sz w:val="26"/>
            <w:szCs w:val="26"/>
            <w:rPrChange w:id="947" w:author="ĐÀNG ANH MIN ROG" w:date="2023-06-11T07:15:00Z">
              <w:rPr>
                <w:rFonts w:asciiTheme="minorHAnsi" w:hAnsiTheme="minorHAnsi" w:cs="Times New Roman"/>
                <w:i w:val="0"/>
                <w:iCs w:val="0"/>
                <w:sz w:val="24"/>
                <w:szCs w:val="24"/>
              </w:rPr>
            </w:rPrChange>
          </w:rPr>
          <w:fldChar w:fldCharType="begin"/>
        </w:r>
        <w:r w:rsidR="00C04BFC" w:rsidRPr="001E5E2B">
          <w:rPr>
            <w:rFonts w:ascii="Times New Roman" w:hAnsi="Times New Roman" w:cs="Times New Roman"/>
            <w:i w:val="0"/>
            <w:iCs w:val="0"/>
            <w:sz w:val="26"/>
            <w:szCs w:val="26"/>
            <w:rPrChange w:id="948" w:author="ĐÀNG ANH MIN ROG" w:date="2023-06-11T07:15:00Z">
              <w:rPr>
                <w:rFonts w:cs="Times New Roman"/>
                <w:i w:val="0"/>
                <w:iCs w:val="0"/>
                <w:sz w:val="24"/>
                <w:szCs w:val="24"/>
              </w:rPr>
            </w:rPrChange>
          </w:rPr>
          <w:instrText xml:space="preserve"> TOC \c "Bảng" </w:instrText>
        </w:r>
      </w:ins>
      <w:r w:rsidR="00C04BFC" w:rsidRPr="001E5E2B">
        <w:rPr>
          <w:rFonts w:ascii="Times New Roman" w:hAnsi="Times New Roman" w:cs="Times New Roman"/>
          <w:i w:val="0"/>
          <w:iCs w:val="0"/>
          <w:sz w:val="26"/>
          <w:szCs w:val="26"/>
          <w:rPrChange w:id="949" w:author="ĐÀNG ANH MIN ROG" w:date="2023-06-11T07:15:00Z">
            <w:rPr>
              <w:rFonts w:cs="Times New Roman"/>
              <w:sz w:val="24"/>
              <w:szCs w:val="24"/>
            </w:rPr>
          </w:rPrChange>
        </w:rPr>
        <w:fldChar w:fldCharType="separate"/>
      </w:r>
      <w:ins w:id="950" w:author="ĐÀNG ANH MIN ROG" w:date="2023-06-11T07:05:00Z">
        <w:r w:rsidR="00C04BFC" w:rsidRPr="001E5E2B">
          <w:rPr>
            <w:rFonts w:ascii="Times New Roman" w:hAnsi="Times New Roman" w:cs="Times New Roman"/>
            <w:noProof/>
            <w:sz w:val="26"/>
            <w:szCs w:val="26"/>
            <w:rPrChange w:id="951" w:author="ĐÀNG ANH MIN ROG" w:date="2023-06-11T07:15:00Z">
              <w:rPr>
                <w:noProof/>
              </w:rPr>
            </w:rPrChange>
          </w:rPr>
          <w:t>Bảng 3.1. Customer</w:t>
        </w:r>
      </w:ins>
      <w:ins w:id="952" w:author="ĐÀNG ANH MIN ROG" w:date="2023-06-11T07:06:00Z">
        <w:r w:rsidR="0012421C" w:rsidRPr="001E5E2B">
          <w:rPr>
            <w:rFonts w:ascii="Times New Roman" w:hAnsi="Times New Roman" w:cs="Times New Roman"/>
            <w:noProof/>
            <w:sz w:val="26"/>
            <w:szCs w:val="26"/>
            <w:rPrChange w:id="953" w:author="ĐÀNG ANH MIN ROG" w:date="2023-06-11T07:15:00Z">
              <w:rPr>
                <w:noProof/>
              </w:rPr>
            </w:rPrChange>
          </w:rPr>
          <w:t>...</w:t>
        </w:r>
      </w:ins>
      <w:ins w:id="954" w:author="ĐÀNG ANH MIN ROG" w:date="2023-06-11T07:15:00Z">
        <w:r w:rsidR="001E5E2B" w:rsidRPr="001E5E2B">
          <w:rPr>
            <w:rFonts w:ascii="Times New Roman" w:hAnsi="Times New Roman" w:cs="Times New Roman"/>
            <w:noProof/>
            <w:sz w:val="26"/>
            <w:szCs w:val="26"/>
            <w:rPrChange w:id="955" w:author="ĐÀNG ANH MIN ROG" w:date="2023-06-11T07:15:00Z">
              <w:rPr>
                <w:noProof/>
              </w:rPr>
            </w:rPrChange>
          </w:rPr>
          <w:t>.............</w:t>
        </w:r>
      </w:ins>
      <w:ins w:id="956" w:author="ĐÀNG ANH MIN ROG" w:date="2023-06-11T07:16:00Z">
        <w:r w:rsidR="00D4020C">
          <w:rPr>
            <w:rFonts w:ascii="Times New Roman" w:hAnsi="Times New Roman" w:cs="Times New Roman"/>
            <w:noProof/>
            <w:sz w:val="26"/>
            <w:szCs w:val="26"/>
          </w:rPr>
          <w:t>...........................................................................................</w:t>
        </w:r>
      </w:ins>
      <w:ins w:id="957" w:author="ĐÀNG ANH MIN ROG" w:date="2023-06-11T07:15:00Z">
        <w:r w:rsidR="001E5E2B" w:rsidRPr="001E5E2B">
          <w:rPr>
            <w:rFonts w:ascii="Times New Roman" w:hAnsi="Times New Roman" w:cs="Times New Roman"/>
            <w:noProof/>
            <w:sz w:val="26"/>
            <w:szCs w:val="26"/>
            <w:rPrChange w:id="958" w:author="ĐÀNG ANH MIN ROG" w:date="2023-06-11T07:15:00Z">
              <w:rPr>
                <w:noProof/>
              </w:rPr>
            </w:rPrChange>
          </w:rPr>
          <w:t>.</w:t>
        </w:r>
      </w:ins>
      <w:ins w:id="959" w:author="ĐÀNG ANH MIN ROG" w:date="2023-06-11T07:05:00Z">
        <w:r w:rsidR="00C04BFC" w:rsidRPr="001E5E2B">
          <w:rPr>
            <w:rFonts w:ascii="Times New Roman" w:hAnsi="Times New Roman" w:cs="Times New Roman"/>
            <w:noProof/>
            <w:sz w:val="26"/>
            <w:szCs w:val="26"/>
            <w:rPrChange w:id="960" w:author="ĐÀNG ANH MIN ROG" w:date="2023-06-11T07:15:00Z">
              <w:rPr>
                <w:noProof/>
              </w:rPr>
            </w:rPrChange>
          </w:rPr>
          <w:fldChar w:fldCharType="begin"/>
        </w:r>
        <w:r w:rsidR="00C04BFC" w:rsidRPr="001E5E2B">
          <w:rPr>
            <w:rFonts w:ascii="Times New Roman" w:hAnsi="Times New Roman" w:cs="Times New Roman"/>
            <w:noProof/>
            <w:sz w:val="26"/>
            <w:szCs w:val="26"/>
            <w:rPrChange w:id="961" w:author="ĐÀNG ANH MIN ROG" w:date="2023-06-11T07:15:00Z">
              <w:rPr>
                <w:noProof/>
              </w:rPr>
            </w:rPrChange>
          </w:rPr>
          <w:instrText xml:space="preserve"> PAGEREF _Toc137359532 \h </w:instrText>
        </w:r>
      </w:ins>
      <w:r w:rsidR="00C04BFC" w:rsidRPr="001E5E2B">
        <w:rPr>
          <w:rFonts w:ascii="Times New Roman" w:hAnsi="Times New Roman" w:cs="Times New Roman"/>
          <w:noProof/>
          <w:sz w:val="26"/>
          <w:szCs w:val="26"/>
          <w:rPrChange w:id="962" w:author="ĐÀNG ANH MIN ROG" w:date="2023-06-11T07:15:00Z">
            <w:rPr>
              <w:rFonts w:cs="Times New Roman"/>
              <w:noProof/>
              <w:szCs w:val="26"/>
            </w:rPr>
          </w:rPrChange>
        </w:rPr>
      </w:r>
      <w:r w:rsidR="00C04BFC" w:rsidRPr="001E5E2B">
        <w:rPr>
          <w:rFonts w:ascii="Times New Roman" w:hAnsi="Times New Roman" w:cs="Times New Roman"/>
          <w:noProof/>
          <w:sz w:val="26"/>
          <w:szCs w:val="26"/>
          <w:rPrChange w:id="963" w:author="ĐÀNG ANH MIN ROG" w:date="2023-06-11T07:15:00Z">
            <w:rPr>
              <w:noProof/>
            </w:rPr>
          </w:rPrChange>
        </w:rPr>
        <w:fldChar w:fldCharType="separate"/>
      </w:r>
      <w:ins w:id="964" w:author="ĐÀNG ANH MIN ROG" w:date="2023-06-11T07:05:00Z">
        <w:r w:rsidR="00C04BFC" w:rsidRPr="001E5E2B">
          <w:rPr>
            <w:rFonts w:ascii="Times New Roman" w:hAnsi="Times New Roman" w:cs="Times New Roman"/>
            <w:noProof/>
            <w:sz w:val="26"/>
            <w:szCs w:val="26"/>
            <w:rPrChange w:id="965" w:author="ĐÀNG ANH MIN ROG" w:date="2023-06-11T07:15:00Z">
              <w:rPr>
                <w:noProof/>
              </w:rPr>
            </w:rPrChange>
          </w:rPr>
          <w:t>24</w:t>
        </w:r>
        <w:r w:rsidR="00C04BFC" w:rsidRPr="001E5E2B">
          <w:rPr>
            <w:rFonts w:ascii="Times New Roman" w:hAnsi="Times New Roman" w:cs="Times New Roman"/>
            <w:noProof/>
            <w:sz w:val="26"/>
            <w:szCs w:val="26"/>
            <w:rPrChange w:id="966" w:author="ĐÀNG ANH MIN ROG" w:date="2023-06-11T07:15:00Z">
              <w:rPr>
                <w:noProof/>
              </w:rPr>
            </w:rPrChange>
          </w:rPr>
          <w:fldChar w:fldCharType="end"/>
        </w:r>
      </w:ins>
    </w:p>
    <w:p w14:paraId="12F207DB" w14:textId="54C2A30E" w:rsidR="00C04BFC" w:rsidRPr="001E5E2B" w:rsidRDefault="00C04BFC">
      <w:pPr>
        <w:pStyle w:val="TableofFigures"/>
        <w:tabs>
          <w:tab w:val="right" w:leader="dot" w:pos="9395"/>
        </w:tabs>
        <w:rPr>
          <w:ins w:id="967" w:author="ĐÀNG ANH MIN ROG" w:date="2023-06-11T07:05:00Z"/>
          <w:rFonts w:ascii="Times New Roman" w:eastAsiaTheme="minorEastAsia" w:hAnsi="Times New Roman" w:cs="Times New Roman"/>
          <w:i w:val="0"/>
          <w:iCs w:val="0"/>
          <w:noProof/>
          <w:kern w:val="2"/>
          <w:sz w:val="26"/>
          <w:szCs w:val="26"/>
          <w14:ligatures w14:val="standardContextual"/>
          <w:rPrChange w:id="968" w:author="ĐÀNG ANH MIN ROG" w:date="2023-06-11T07:15:00Z">
            <w:rPr>
              <w:ins w:id="969" w:author="ĐÀNG ANH MIN ROG" w:date="2023-06-11T07:05:00Z"/>
              <w:rFonts w:eastAsiaTheme="minorEastAsia" w:cstheme="minorBidi"/>
              <w:i w:val="0"/>
              <w:iCs w:val="0"/>
              <w:noProof/>
              <w:kern w:val="2"/>
              <w:sz w:val="22"/>
              <w:szCs w:val="22"/>
              <w14:ligatures w14:val="standardContextual"/>
            </w:rPr>
          </w:rPrChange>
        </w:rPr>
      </w:pPr>
      <w:ins w:id="970" w:author="ĐÀNG ANH MIN ROG" w:date="2023-06-11T07:05:00Z">
        <w:r w:rsidRPr="001E5E2B">
          <w:rPr>
            <w:rFonts w:ascii="Times New Roman" w:hAnsi="Times New Roman" w:cs="Times New Roman"/>
            <w:noProof/>
            <w:sz w:val="26"/>
            <w:szCs w:val="26"/>
            <w:rPrChange w:id="971" w:author="ĐÀNG ANH MIN ROG" w:date="2023-06-11T07:15:00Z">
              <w:rPr>
                <w:noProof/>
              </w:rPr>
            </w:rPrChange>
          </w:rPr>
          <w:t>Bảng 3.2. Product</w:t>
        </w:r>
        <w:bookmarkStart w:id="972" w:name="_Hlk137360185"/>
        <w:r w:rsidRPr="001E5E2B">
          <w:rPr>
            <w:rFonts w:ascii="Times New Roman" w:hAnsi="Times New Roman" w:cs="Times New Roman"/>
            <w:noProof/>
            <w:sz w:val="26"/>
            <w:szCs w:val="26"/>
            <w:rPrChange w:id="973" w:author="ĐÀNG ANH MIN ROG" w:date="2023-06-11T07:15:00Z">
              <w:rPr>
                <w:noProof/>
              </w:rPr>
            </w:rPrChange>
          </w:rPr>
          <w:tab/>
        </w:r>
        <w:bookmarkEnd w:id="972"/>
        <w:r w:rsidRPr="001E5E2B">
          <w:rPr>
            <w:rFonts w:ascii="Times New Roman" w:hAnsi="Times New Roman" w:cs="Times New Roman"/>
            <w:noProof/>
            <w:sz w:val="26"/>
            <w:szCs w:val="26"/>
            <w:rPrChange w:id="974" w:author="ĐÀNG ANH MIN ROG" w:date="2023-06-11T07:15:00Z">
              <w:rPr>
                <w:noProof/>
              </w:rPr>
            </w:rPrChange>
          </w:rPr>
          <w:fldChar w:fldCharType="begin"/>
        </w:r>
        <w:r w:rsidRPr="001E5E2B">
          <w:rPr>
            <w:rFonts w:ascii="Times New Roman" w:hAnsi="Times New Roman" w:cs="Times New Roman"/>
            <w:noProof/>
            <w:sz w:val="26"/>
            <w:szCs w:val="26"/>
            <w:rPrChange w:id="975" w:author="ĐÀNG ANH MIN ROG" w:date="2023-06-11T07:15:00Z">
              <w:rPr>
                <w:noProof/>
              </w:rPr>
            </w:rPrChange>
          </w:rPr>
          <w:instrText xml:space="preserve"> PAGEREF _Toc137359533 \h </w:instrText>
        </w:r>
      </w:ins>
      <w:r w:rsidRPr="001E5E2B">
        <w:rPr>
          <w:rFonts w:ascii="Times New Roman" w:hAnsi="Times New Roman" w:cs="Times New Roman"/>
          <w:noProof/>
          <w:sz w:val="26"/>
          <w:szCs w:val="26"/>
          <w:rPrChange w:id="976" w:author="ĐÀNG ANH MIN ROG" w:date="2023-06-11T07:15:00Z">
            <w:rPr>
              <w:rFonts w:cs="Times New Roman"/>
              <w:noProof/>
              <w:szCs w:val="26"/>
            </w:rPr>
          </w:rPrChange>
        </w:rPr>
      </w:r>
      <w:r w:rsidRPr="001E5E2B">
        <w:rPr>
          <w:rFonts w:ascii="Times New Roman" w:hAnsi="Times New Roman" w:cs="Times New Roman"/>
          <w:noProof/>
          <w:sz w:val="26"/>
          <w:szCs w:val="26"/>
          <w:rPrChange w:id="977" w:author="ĐÀNG ANH MIN ROG" w:date="2023-06-11T07:15:00Z">
            <w:rPr>
              <w:noProof/>
            </w:rPr>
          </w:rPrChange>
        </w:rPr>
        <w:fldChar w:fldCharType="separate"/>
      </w:r>
      <w:ins w:id="978" w:author="ĐÀNG ANH MIN ROG" w:date="2023-06-11T07:05:00Z">
        <w:r w:rsidRPr="001E5E2B">
          <w:rPr>
            <w:rFonts w:ascii="Times New Roman" w:hAnsi="Times New Roman" w:cs="Times New Roman"/>
            <w:noProof/>
            <w:sz w:val="26"/>
            <w:szCs w:val="26"/>
            <w:rPrChange w:id="979" w:author="ĐÀNG ANH MIN ROG" w:date="2023-06-11T07:15:00Z">
              <w:rPr>
                <w:noProof/>
              </w:rPr>
            </w:rPrChange>
          </w:rPr>
          <w:t>25</w:t>
        </w:r>
        <w:r w:rsidRPr="001E5E2B">
          <w:rPr>
            <w:rFonts w:ascii="Times New Roman" w:hAnsi="Times New Roman" w:cs="Times New Roman"/>
            <w:noProof/>
            <w:sz w:val="26"/>
            <w:szCs w:val="26"/>
            <w:rPrChange w:id="980" w:author="ĐÀNG ANH MIN ROG" w:date="2023-06-11T07:15:00Z">
              <w:rPr>
                <w:noProof/>
              </w:rPr>
            </w:rPrChange>
          </w:rPr>
          <w:fldChar w:fldCharType="end"/>
        </w:r>
      </w:ins>
    </w:p>
    <w:p w14:paraId="6A2406F7" w14:textId="1F007588" w:rsidR="00C04BFC" w:rsidRPr="001E5E2B" w:rsidRDefault="00C04BFC">
      <w:pPr>
        <w:pStyle w:val="TableofFigures"/>
        <w:tabs>
          <w:tab w:val="right" w:leader="dot" w:pos="9395"/>
        </w:tabs>
        <w:rPr>
          <w:ins w:id="981" w:author="ĐÀNG ANH MIN ROG" w:date="2023-06-11T07:05:00Z"/>
          <w:rFonts w:ascii="Times New Roman" w:eastAsiaTheme="minorEastAsia" w:hAnsi="Times New Roman" w:cs="Times New Roman"/>
          <w:i w:val="0"/>
          <w:iCs w:val="0"/>
          <w:noProof/>
          <w:kern w:val="2"/>
          <w:sz w:val="26"/>
          <w:szCs w:val="26"/>
          <w14:ligatures w14:val="standardContextual"/>
          <w:rPrChange w:id="982" w:author="ĐÀNG ANH MIN ROG" w:date="2023-06-11T07:15:00Z">
            <w:rPr>
              <w:ins w:id="983" w:author="ĐÀNG ANH MIN ROG" w:date="2023-06-11T07:05:00Z"/>
              <w:rFonts w:eastAsiaTheme="minorEastAsia" w:cstheme="minorBidi"/>
              <w:i w:val="0"/>
              <w:iCs w:val="0"/>
              <w:noProof/>
              <w:kern w:val="2"/>
              <w:sz w:val="22"/>
              <w:szCs w:val="22"/>
              <w14:ligatures w14:val="standardContextual"/>
            </w:rPr>
          </w:rPrChange>
        </w:rPr>
      </w:pPr>
      <w:ins w:id="984" w:author="ĐÀNG ANH MIN ROG" w:date="2023-06-11T07:05:00Z">
        <w:r w:rsidRPr="001E5E2B">
          <w:rPr>
            <w:rFonts w:ascii="Times New Roman" w:hAnsi="Times New Roman" w:cs="Times New Roman"/>
            <w:noProof/>
            <w:sz w:val="26"/>
            <w:szCs w:val="26"/>
            <w:rPrChange w:id="985" w:author="ĐÀNG ANH MIN ROG" w:date="2023-06-11T07:15:00Z">
              <w:rPr>
                <w:noProof/>
              </w:rPr>
            </w:rPrChange>
          </w:rPr>
          <w:t>Bảng 3.3. Categories</w:t>
        </w:r>
        <w:r w:rsidRPr="001E5E2B">
          <w:rPr>
            <w:rFonts w:ascii="Times New Roman" w:hAnsi="Times New Roman" w:cs="Times New Roman"/>
            <w:noProof/>
            <w:sz w:val="26"/>
            <w:szCs w:val="26"/>
            <w:rPrChange w:id="986" w:author="ĐÀNG ANH MIN ROG" w:date="2023-06-11T07:15:00Z">
              <w:rPr>
                <w:noProof/>
              </w:rPr>
            </w:rPrChange>
          </w:rPr>
          <w:tab/>
        </w:r>
        <w:r w:rsidRPr="001E5E2B">
          <w:rPr>
            <w:rFonts w:ascii="Times New Roman" w:hAnsi="Times New Roman" w:cs="Times New Roman"/>
            <w:noProof/>
            <w:sz w:val="26"/>
            <w:szCs w:val="26"/>
            <w:rPrChange w:id="987" w:author="ĐÀNG ANH MIN ROG" w:date="2023-06-11T07:15:00Z">
              <w:rPr>
                <w:noProof/>
              </w:rPr>
            </w:rPrChange>
          </w:rPr>
          <w:fldChar w:fldCharType="begin"/>
        </w:r>
        <w:r w:rsidRPr="001E5E2B">
          <w:rPr>
            <w:rFonts w:ascii="Times New Roman" w:hAnsi="Times New Roman" w:cs="Times New Roman"/>
            <w:noProof/>
            <w:sz w:val="26"/>
            <w:szCs w:val="26"/>
            <w:rPrChange w:id="988" w:author="ĐÀNG ANH MIN ROG" w:date="2023-06-11T07:15:00Z">
              <w:rPr>
                <w:noProof/>
              </w:rPr>
            </w:rPrChange>
          </w:rPr>
          <w:instrText xml:space="preserve"> PAGEREF _Toc137359534 \h </w:instrText>
        </w:r>
      </w:ins>
      <w:r w:rsidRPr="001E5E2B">
        <w:rPr>
          <w:rFonts w:ascii="Times New Roman" w:hAnsi="Times New Roman" w:cs="Times New Roman"/>
          <w:noProof/>
          <w:sz w:val="26"/>
          <w:szCs w:val="26"/>
          <w:rPrChange w:id="989" w:author="ĐÀNG ANH MIN ROG" w:date="2023-06-11T07:15:00Z">
            <w:rPr>
              <w:rFonts w:cs="Times New Roman"/>
              <w:noProof/>
              <w:szCs w:val="26"/>
            </w:rPr>
          </w:rPrChange>
        </w:rPr>
      </w:r>
      <w:r w:rsidRPr="001E5E2B">
        <w:rPr>
          <w:rFonts w:ascii="Times New Roman" w:hAnsi="Times New Roman" w:cs="Times New Roman"/>
          <w:noProof/>
          <w:sz w:val="26"/>
          <w:szCs w:val="26"/>
          <w:rPrChange w:id="990" w:author="ĐÀNG ANH MIN ROG" w:date="2023-06-11T07:15:00Z">
            <w:rPr>
              <w:noProof/>
            </w:rPr>
          </w:rPrChange>
        </w:rPr>
        <w:fldChar w:fldCharType="separate"/>
      </w:r>
      <w:ins w:id="991" w:author="ĐÀNG ANH MIN ROG" w:date="2023-06-11T07:05:00Z">
        <w:r w:rsidRPr="001E5E2B">
          <w:rPr>
            <w:rFonts w:ascii="Times New Roman" w:hAnsi="Times New Roman" w:cs="Times New Roman"/>
            <w:noProof/>
            <w:sz w:val="26"/>
            <w:szCs w:val="26"/>
            <w:rPrChange w:id="992" w:author="ĐÀNG ANH MIN ROG" w:date="2023-06-11T07:15:00Z">
              <w:rPr>
                <w:noProof/>
              </w:rPr>
            </w:rPrChange>
          </w:rPr>
          <w:t>25</w:t>
        </w:r>
        <w:r w:rsidRPr="001E5E2B">
          <w:rPr>
            <w:rFonts w:ascii="Times New Roman" w:hAnsi="Times New Roman" w:cs="Times New Roman"/>
            <w:noProof/>
            <w:sz w:val="26"/>
            <w:szCs w:val="26"/>
            <w:rPrChange w:id="993" w:author="ĐÀNG ANH MIN ROG" w:date="2023-06-11T07:15:00Z">
              <w:rPr>
                <w:noProof/>
              </w:rPr>
            </w:rPrChange>
          </w:rPr>
          <w:fldChar w:fldCharType="end"/>
        </w:r>
      </w:ins>
    </w:p>
    <w:p w14:paraId="032C2A98" w14:textId="6A8D7F2D" w:rsidR="00C04BFC" w:rsidRPr="001E5E2B" w:rsidRDefault="00C04BFC">
      <w:pPr>
        <w:pStyle w:val="TableofFigures"/>
        <w:tabs>
          <w:tab w:val="right" w:leader="dot" w:pos="9395"/>
        </w:tabs>
        <w:rPr>
          <w:ins w:id="994" w:author="ĐÀNG ANH MIN ROG" w:date="2023-06-11T07:05:00Z"/>
          <w:rFonts w:ascii="Times New Roman" w:eastAsiaTheme="minorEastAsia" w:hAnsi="Times New Roman" w:cs="Times New Roman"/>
          <w:i w:val="0"/>
          <w:iCs w:val="0"/>
          <w:noProof/>
          <w:kern w:val="2"/>
          <w:sz w:val="26"/>
          <w:szCs w:val="26"/>
          <w14:ligatures w14:val="standardContextual"/>
          <w:rPrChange w:id="995" w:author="ĐÀNG ANH MIN ROG" w:date="2023-06-11T07:15:00Z">
            <w:rPr>
              <w:ins w:id="996" w:author="ĐÀNG ANH MIN ROG" w:date="2023-06-11T07:05:00Z"/>
              <w:rFonts w:eastAsiaTheme="minorEastAsia" w:cstheme="minorBidi"/>
              <w:i w:val="0"/>
              <w:iCs w:val="0"/>
              <w:noProof/>
              <w:kern w:val="2"/>
              <w:sz w:val="22"/>
              <w:szCs w:val="22"/>
              <w14:ligatures w14:val="standardContextual"/>
            </w:rPr>
          </w:rPrChange>
        </w:rPr>
      </w:pPr>
      <w:ins w:id="997" w:author="ĐÀNG ANH MIN ROG" w:date="2023-06-11T07:05:00Z">
        <w:r w:rsidRPr="001E5E2B">
          <w:rPr>
            <w:rFonts w:ascii="Times New Roman" w:hAnsi="Times New Roman" w:cs="Times New Roman"/>
            <w:noProof/>
            <w:sz w:val="26"/>
            <w:szCs w:val="26"/>
            <w:rPrChange w:id="998" w:author="ĐÀNG ANH MIN ROG" w:date="2023-06-11T07:15:00Z">
              <w:rPr>
                <w:noProof/>
              </w:rPr>
            </w:rPrChange>
          </w:rPr>
          <w:t>Bảng 3.4. ProductRating</w:t>
        </w:r>
        <w:r w:rsidRPr="001E5E2B">
          <w:rPr>
            <w:rFonts w:ascii="Times New Roman" w:hAnsi="Times New Roman" w:cs="Times New Roman"/>
            <w:noProof/>
            <w:sz w:val="26"/>
            <w:szCs w:val="26"/>
            <w:rPrChange w:id="999" w:author="ĐÀNG ANH MIN ROG" w:date="2023-06-11T07:15:00Z">
              <w:rPr>
                <w:noProof/>
              </w:rPr>
            </w:rPrChange>
          </w:rPr>
          <w:tab/>
        </w:r>
        <w:r w:rsidRPr="001E5E2B">
          <w:rPr>
            <w:rFonts w:ascii="Times New Roman" w:hAnsi="Times New Roman" w:cs="Times New Roman"/>
            <w:noProof/>
            <w:sz w:val="26"/>
            <w:szCs w:val="26"/>
            <w:rPrChange w:id="1000" w:author="ĐÀNG ANH MIN ROG" w:date="2023-06-11T07:15:00Z">
              <w:rPr>
                <w:noProof/>
              </w:rPr>
            </w:rPrChange>
          </w:rPr>
          <w:fldChar w:fldCharType="begin"/>
        </w:r>
        <w:r w:rsidRPr="001E5E2B">
          <w:rPr>
            <w:rFonts w:ascii="Times New Roman" w:hAnsi="Times New Roman" w:cs="Times New Roman"/>
            <w:noProof/>
            <w:sz w:val="26"/>
            <w:szCs w:val="26"/>
            <w:rPrChange w:id="1001" w:author="ĐÀNG ANH MIN ROG" w:date="2023-06-11T07:15:00Z">
              <w:rPr>
                <w:noProof/>
              </w:rPr>
            </w:rPrChange>
          </w:rPr>
          <w:instrText xml:space="preserve"> PAGEREF _Toc137359535 \h </w:instrText>
        </w:r>
      </w:ins>
      <w:r w:rsidRPr="001E5E2B">
        <w:rPr>
          <w:rFonts w:ascii="Times New Roman" w:hAnsi="Times New Roman" w:cs="Times New Roman"/>
          <w:noProof/>
          <w:sz w:val="26"/>
          <w:szCs w:val="26"/>
          <w:rPrChange w:id="1002" w:author="ĐÀNG ANH MIN ROG" w:date="2023-06-11T07:15:00Z">
            <w:rPr>
              <w:rFonts w:cs="Times New Roman"/>
              <w:noProof/>
              <w:szCs w:val="26"/>
            </w:rPr>
          </w:rPrChange>
        </w:rPr>
      </w:r>
      <w:r w:rsidRPr="001E5E2B">
        <w:rPr>
          <w:rFonts w:ascii="Times New Roman" w:hAnsi="Times New Roman" w:cs="Times New Roman"/>
          <w:noProof/>
          <w:sz w:val="26"/>
          <w:szCs w:val="26"/>
          <w:rPrChange w:id="1003" w:author="ĐÀNG ANH MIN ROG" w:date="2023-06-11T07:15:00Z">
            <w:rPr>
              <w:noProof/>
            </w:rPr>
          </w:rPrChange>
        </w:rPr>
        <w:fldChar w:fldCharType="separate"/>
      </w:r>
      <w:ins w:id="1004" w:author="ĐÀNG ANH MIN ROG" w:date="2023-06-11T07:05:00Z">
        <w:r w:rsidRPr="001E5E2B">
          <w:rPr>
            <w:rFonts w:ascii="Times New Roman" w:hAnsi="Times New Roman" w:cs="Times New Roman"/>
            <w:noProof/>
            <w:sz w:val="26"/>
            <w:szCs w:val="26"/>
            <w:rPrChange w:id="1005" w:author="ĐÀNG ANH MIN ROG" w:date="2023-06-11T07:15:00Z">
              <w:rPr>
                <w:noProof/>
              </w:rPr>
            </w:rPrChange>
          </w:rPr>
          <w:t>26</w:t>
        </w:r>
        <w:r w:rsidRPr="001E5E2B">
          <w:rPr>
            <w:rFonts w:ascii="Times New Roman" w:hAnsi="Times New Roman" w:cs="Times New Roman"/>
            <w:noProof/>
            <w:sz w:val="26"/>
            <w:szCs w:val="26"/>
            <w:rPrChange w:id="1006" w:author="ĐÀNG ANH MIN ROG" w:date="2023-06-11T07:15:00Z">
              <w:rPr>
                <w:noProof/>
              </w:rPr>
            </w:rPrChange>
          </w:rPr>
          <w:fldChar w:fldCharType="end"/>
        </w:r>
      </w:ins>
    </w:p>
    <w:p w14:paraId="506ABC2B" w14:textId="447F412D" w:rsidR="00C04BFC" w:rsidRPr="001E5E2B" w:rsidRDefault="00C04BFC">
      <w:pPr>
        <w:pStyle w:val="TableofFigures"/>
        <w:tabs>
          <w:tab w:val="right" w:leader="dot" w:pos="9395"/>
        </w:tabs>
        <w:rPr>
          <w:ins w:id="1007" w:author="ĐÀNG ANH MIN ROG" w:date="2023-06-11T07:05:00Z"/>
          <w:rFonts w:ascii="Times New Roman" w:eastAsiaTheme="minorEastAsia" w:hAnsi="Times New Roman" w:cs="Times New Roman"/>
          <w:i w:val="0"/>
          <w:iCs w:val="0"/>
          <w:noProof/>
          <w:kern w:val="2"/>
          <w:sz w:val="26"/>
          <w:szCs w:val="26"/>
          <w14:ligatures w14:val="standardContextual"/>
          <w:rPrChange w:id="1008" w:author="ĐÀNG ANH MIN ROG" w:date="2023-06-11T07:15:00Z">
            <w:rPr>
              <w:ins w:id="1009" w:author="ĐÀNG ANH MIN ROG" w:date="2023-06-11T07:05:00Z"/>
              <w:rFonts w:eastAsiaTheme="minorEastAsia" w:cstheme="minorBidi"/>
              <w:i w:val="0"/>
              <w:iCs w:val="0"/>
              <w:noProof/>
              <w:kern w:val="2"/>
              <w:sz w:val="22"/>
              <w:szCs w:val="22"/>
              <w14:ligatures w14:val="standardContextual"/>
            </w:rPr>
          </w:rPrChange>
        </w:rPr>
      </w:pPr>
      <w:ins w:id="1010" w:author="ĐÀNG ANH MIN ROG" w:date="2023-06-11T07:05:00Z">
        <w:r w:rsidRPr="001E5E2B">
          <w:rPr>
            <w:rFonts w:ascii="Times New Roman" w:hAnsi="Times New Roman" w:cs="Times New Roman"/>
            <w:noProof/>
            <w:sz w:val="26"/>
            <w:szCs w:val="26"/>
            <w:rPrChange w:id="1011" w:author="ĐÀNG ANH MIN ROG" w:date="2023-06-11T07:15:00Z">
              <w:rPr>
                <w:noProof/>
              </w:rPr>
            </w:rPrChange>
          </w:rPr>
          <w:t>Bảng 3.5. Order</w:t>
        </w:r>
        <w:r w:rsidRPr="001E5E2B">
          <w:rPr>
            <w:rFonts w:ascii="Times New Roman" w:hAnsi="Times New Roman" w:cs="Times New Roman"/>
            <w:noProof/>
            <w:sz w:val="26"/>
            <w:szCs w:val="26"/>
            <w:rPrChange w:id="1012" w:author="ĐÀNG ANH MIN ROG" w:date="2023-06-11T07:15:00Z">
              <w:rPr>
                <w:noProof/>
              </w:rPr>
            </w:rPrChange>
          </w:rPr>
          <w:tab/>
        </w:r>
        <w:r w:rsidRPr="001E5E2B">
          <w:rPr>
            <w:rFonts w:ascii="Times New Roman" w:hAnsi="Times New Roman" w:cs="Times New Roman"/>
            <w:noProof/>
            <w:sz w:val="26"/>
            <w:szCs w:val="26"/>
            <w:rPrChange w:id="1013" w:author="ĐÀNG ANH MIN ROG" w:date="2023-06-11T07:15:00Z">
              <w:rPr>
                <w:noProof/>
              </w:rPr>
            </w:rPrChange>
          </w:rPr>
          <w:fldChar w:fldCharType="begin"/>
        </w:r>
        <w:r w:rsidRPr="001E5E2B">
          <w:rPr>
            <w:rFonts w:ascii="Times New Roman" w:hAnsi="Times New Roman" w:cs="Times New Roman"/>
            <w:noProof/>
            <w:sz w:val="26"/>
            <w:szCs w:val="26"/>
            <w:rPrChange w:id="1014" w:author="ĐÀNG ANH MIN ROG" w:date="2023-06-11T07:15:00Z">
              <w:rPr>
                <w:noProof/>
              </w:rPr>
            </w:rPrChange>
          </w:rPr>
          <w:instrText xml:space="preserve"> PAGEREF _Toc137359536 \h </w:instrText>
        </w:r>
      </w:ins>
      <w:r w:rsidRPr="001E5E2B">
        <w:rPr>
          <w:rFonts w:ascii="Times New Roman" w:hAnsi="Times New Roman" w:cs="Times New Roman"/>
          <w:noProof/>
          <w:sz w:val="26"/>
          <w:szCs w:val="26"/>
          <w:rPrChange w:id="1015" w:author="ĐÀNG ANH MIN ROG" w:date="2023-06-11T07:15:00Z">
            <w:rPr>
              <w:rFonts w:cs="Times New Roman"/>
              <w:noProof/>
              <w:szCs w:val="26"/>
            </w:rPr>
          </w:rPrChange>
        </w:rPr>
      </w:r>
      <w:r w:rsidRPr="001E5E2B">
        <w:rPr>
          <w:rFonts w:ascii="Times New Roman" w:hAnsi="Times New Roman" w:cs="Times New Roman"/>
          <w:noProof/>
          <w:sz w:val="26"/>
          <w:szCs w:val="26"/>
          <w:rPrChange w:id="1016" w:author="ĐÀNG ANH MIN ROG" w:date="2023-06-11T07:15:00Z">
            <w:rPr>
              <w:noProof/>
            </w:rPr>
          </w:rPrChange>
        </w:rPr>
        <w:fldChar w:fldCharType="separate"/>
      </w:r>
      <w:ins w:id="1017" w:author="ĐÀNG ANH MIN ROG" w:date="2023-06-11T07:05:00Z">
        <w:r w:rsidRPr="001E5E2B">
          <w:rPr>
            <w:rFonts w:ascii="Times New Roman" w:hAnsi="Times New Roman" w:cs="Times New Roman"/>
            <w:noProof/>
            <w:sz w:val="26"/>
            <w:szCs w:val="26"/>
            <w:rPrChange w:id="1018" w:author="ĐÀNG ANH MIN ROG" w:date="2023-06-11T07:15:00Z">
              <w:rPr>
                <w:noProof/>
              </w:rPr>
            </w:rPrChange>
          </w:rPr>
          <w:t>26</w:t>
        </w:r>
        <w:r w:rsidRPr="001E5E2B">
          <w:rPr>
            <w:rFonts w:ascii="Times New Roman" w:hAnsi="Times New Roman" w:cs="Times New Roman"/>
            <w:noProof/>
            <w:sz w:val="26"/>
            <w:szCs w:val="26"/>
            <w:rPrChange w:id="1019" w:author="ĐÀNG ANH MIN ROG" w:date="2023-06-11T07:15:00Z">
              <w:rPr>
                <w:noProof/>
              </w:rPr>
            </w:rPrChange>
          </w:rPr>
          <w:fldChar w:fldCharType="end"/>
        </w:r>
      </w:ins>
    </w:p>
    <w:p w14:paraId="29C1AB3F" w14:textId="2AD7548E" w:rsidR="00C04BFC" w:rsidRPr="001E5E2B" w:rsidRDefault="00C04BFC">
      <w:pPr>
        <w:pStyle w:val="TableofFigures"/>
        <w:tabs>
          <w:tab w:val="right" w:leader="dot" w:pos="9395"/>
        </w:tabs>
        <w:rPr>
          <w:ins w:id="1020" w:author="ĐÀNG ANH MIN ROG" w:date="2023-06-11T07:05:00Z"/>
          <w:rFonts w:ascii="Times New Roman" w:eastAsiaTheme="minorEastAsia" w:hAnsi="Times New Roman" w:cs="Times New Roman"/>
          <w:i w:val="0"/>
          <w:iCs w:val="0"/>
          <w:noProof/>
          <w:kern w:val="2"/>
          <w:sz w:val="26"/>
          <w:szCs w:val="26"/>
          <w14:ligatures w14:val="standardContextual"/>
          <w:rPrChange w:id="1021" w:author="ĐÀNG ANH MIN ROG" w:date="2023-06-11T07:15:00Z">
            <w:rPr>
              <w:ins w:id="1022" w:author="ĐÀNG ANH MIN ROG" w:date="2023-06-11T07:05:00Z"/>
              <w:rFonts w:eastAsiaTheme="minorEastAsia" w:cstheme="minorBidi"/>
              <w:i w:val="0"/>
              <w:iCs w:val="0"/>
              <w:noProof/>
              <w:kern w:val="2"/>
              <w:sz w:val="22"/>
              <w:szCs w:val="22"/>
              <w14:ligatures w14:val="standardContextual"/>
            </w:rPr>
          </w:rPrChange>
        </w:rPr>
      </w:pPr>
      <w:ins w:id="1023" w:author="ĐÀNG ANH MIN ROG" w:date="2023-06-11T07:05:00Z">
        <w:r w:rsidRPr="001E5E2B">
          <w:rPr>
            <w:rFonts w:ascii="Times New Roman" w:hAnsi="Times New Roman" w:cs="Times New Roman"/>
            <w:noProof/>
            <w:sz w:val="26"/>
            <w:szCs w:val="26"/>
            <w:rPrChange w:id="1024" w:author="ĐÀNG ANH MIN ROG" w:date="2023-06-11T07:15:00Z">
              <w:rPr>
                <w:noProof/>
              </w:rPr>
            </w:rPrChange>
          </w:rPr>
          <w:t>Bảng 3.6. OrderDetail</w:t>
        </w:r>
        <w:r w:rsidRPr="001E5E2B">
          <w:rPr>
            <w:rFonts w:ascii="Times New Roman" w:hAnsi="Times New Roman" w:cs="Times New Roman"/>
            <w:noProof/>
            <w:sz w:val="26"/>
            <w:szCs w:val="26"/>
            <w:rPrChange w:id="1025" w:author="ĐÀNG ANH MIN ROG" w:date="2023-06-11T07:15:00Z">
              <w:rPr>
                <w:noProof/>
              </w:rPr>
            </w:rPrChange>
          </w:rPr>
          <w:tab/>
        </w:r>
        <w:r w:rsidRPr="001E5E2B">
          <w:rPr>
            <w:rFonts w:ascii="Times New Roman" w:hAnsi="Times New Roman" w:cs="Times New Roman"/>
            <w:noProof/>
            <w:sz w:val="26"/>
            <w:szCs w:val="26"/>
            <w:rPrChange w:id="1026" w:author="ĐÀNG ANH MIN ROG" w:date="2023-06-11T07:15:00Z">
              <w:rPr>
                <w:noProof/>
              </w:rPr>
            </w:rPrChange>
          </w:rPr>
          <w:fldChar w:fldCharType="begin"/>
        </w:r>
        <w:r w:rsidRPr="001E5E2B">
          <w:rPr>
            <w:rFonts w:ascii="Times New Roman" w:hAnsi="Times New Roman" w:cs="Times New Roman"/>
            <w:noProof/>
            <w:sz w:val="26"/>
            <w:szCs w:val="26"/>
            <w:rPrChange w:id="1027" w:author="ĐÀNG ANH MIN ROG" w:date="2023-06-11T07:15:00Z">
              <w:rPr>
                <w:noProof/>
              </w:rPr>
            </w:rPrChange>
          </w:rPr>
          <w:instrText xml:space="preserve"> PAGEREF _Toc137359537 \h </w:instrText>
        </w:r>
      </w:ins>
      <w:r w:rsidRPr="001E5E2B">
        <w:rPr>
          <w:rFonts w:ascii="Times New Roman" w:hAnsi="Times New Roman" w:cs="Times New Roman"/>
          <w:noProof/>
          <w:sz w:val="26"/>
          <w:szCs w:val="26"/>
          <w:rPrChange w:id="1028" w:author="ĐÀNG ANH MIN ROG" w:date="2023-06-11T07:15:00Z">
            <w:rPr>
              <w:rFonts w:cs="Times New Roman"/>
              <w:noProof/>
              <w:szCs w:val="26"/>
            </w:rPr>
          </w:rPrChange>
        </w:rPr>
      </w:r>
      <w:r w:rsidRPr="001E5E2B">
        <w:rPr>
          <w:rFonts w:ascii="Times New Roman" w:hAnsi="Times New Roman" w:cs="Times New Roman"/>
          <w:noProof/>
          <w:sz w:val="26"/>
          <w:szCs w:val="26"/>
          <w:rPrChange w:id="1029" w:author="ĐÀNG ANH MIN ROG" w:date="2023-06-11T07:15:00Z">
            <w:rPr>
              <w:noProof/>
            </w:rPr>
          </w:rPrChange>
        </w:rPr>
        <w:fldChar w:fldCharType="separate"/>
      </w:r>
      <w:ins w:id="1030" w:author="ĐÀNG ANH MIN ROG" w:date="2023-06-11T07:05:00Z">
        <w:r w:rsidRPr="001E5E2B">
          <w:rPr>
            <w:rFonts w:ascii="Times New Roman" w:hAnsi="Times New Roman" w:cs="Times New Roman"/>
            <w:noProof/>
            <w:sz w:val="26"/>
            <w:szCs w:val="26"/>
            <w:rPrChange w:id="1031" w:author="ĐÀNG ANH MIN ROG" w:date="2023-06-11T07:15:00Z">
              <w:rPr>
                <w:noProof/>
              </w:rPr>
            </w:rPrChange>
          </w:rPr>
          <w:t>27</w:t>
        </w:r>
        <w:r w:rsidRPr="001E5E2B">
          <w:rPr>
            <w:rFonts w:ascii="Times New Roman" w:hAnsi="Times New Roman" w:cs="Times New Roman"/>
            <w:noProof/>
            <w:sz w:val="26"/>
            <w:szCs w:val="26"/>
            <w:rPrChange w:id="1032" w:author="ĐÀNG ANH MIN ROG" w:date="2023-06-11T07:15:00Z">
              <w:rPr>
                <w:noProof/>
              </w:rPr>
            </w:rPrChange>
          </w:rPr>
          <w:fldChar w:fldCharType="end"/>
        </w:r>
      </w:ins>
    </w:p>
    <w:p w14:paraId="05D35067" w14:textId="006E4469" w:rsidR="00C04BFC" w:rsidRPr="001E5E2B" w:rsidRDefault="00C04BFC">
      <w:pPr>
        <w:pStyle w:val="TableofFigures"/>
        <w:tabs>
          <w:tab w:val="right" w:leader="dot" w:pos="9395"/>
        </w:tabs>
        <w:rPr>
          <w:ins w:id="1033" w:author="ĐÀNG ANH MIN ROG" w:date="2023-06-11T07:05:00Z"/>
          <w:rFonts w:ascii="Times New Roman" w:eastAsiaTheme="minorEastAsia" w:hAnsi="Times New Roman" w:cs="Times New Roman"/>
          <w:i w:val="0"/>
          <w:iCs w:val="0"/>
          <w:noProof/>
          <w:kern w:val="2"/>
          <w:sz w:val="26"/>
          <w:szCs w:val="26"/>
          <w14:ligatures w14:val="standardContextual"/>
          <w:rPrChange w:id="1034" w:author="ĐÀNG ANH MIN ROG" w:date="2023-06-11T07:15:00Z">
            <w:rPr>
              <w:ins w:id="1035" w:author="ĐÀNG ANH MIN ROG" w:date="2023-06-11T07:05:00Z"/>
              <w:rFonts w:eastAsiaTheme="minorEastAsia" w:cstheme="minorBidi"/>
              <w:i w:val="0"/>
              <w:iCs w:val="0"/>
              <w:noProof/>
              <w:kern w:val="2"/>
              <w:sz w:val="22"/>
              <w:szCs w:val="22"/>
              <w14:ligatures w14:val="standardContextual"/>
            </w:rPr>
          </w:rPrChange>
        </w:rPr>
      </w:pPr>
      <w:ins w:id="1036" w:author="ĐÀNG ANH MIN ROG" w:date="2023-06-11T07:05:00Z">
        <w:r w:rsidRPr="001E5E2B">
          <w:rPr>
            <w:rFonts w:ascii="Times New Roman" w:hAnsi="Times New Roman" w:cs="Times New Roman"/>
            <w:noProof/>
            <w:sz w:val="26"/>
            <w:szCs w:val="26"/>
            <w:rPrChange w:id="1037" w:author="ĐÀNG ANH MIN ROG" w:date="2023-06-11T07:15:00Z">
              <w:rPr>
                <w:noProof/>
              </w:rPr>
            </w:rPrChange>
          </w:rPr>
          <w:t>Bảng 3.7. Blog</w:t>
        </w:r>
        <w:r w:rsidRPr="001E5E2B">
          <w:rPr>
            <w:rFonts w:ascii="Times New Roman" w:hAnsi="Times New Roman" w:cs="Times New Roman"/>
            <w:noProof/>
            <w:sz w:val="26"/>
            <w:szCs w:val="26"/>
            <w:rPrChange w:id="1038" w:author="ĐÀNG ANH MIN ROG" w:date="2023-06-11T07:15:00Z">
              <w:rPr>
                <w:noProof/>
              </w:rPr>
            </w:rPrChange>
          </w:rPr>
          <w:tab/>
        </w:r>
        <w:r w:rsidRPr="001E5E2B">
          <w:rPr>
            <w:rFonts w:ascii="Times New Roman" w:hAnsi="Times New Roman" w:cs="Times New Roman"/>
            <w:noProof/>
            <w:sz w:val="26"/>
            <w:szCs w:val="26"/>
            <w:rPrChange w:id="1039" w:author="ĐÀNG ANH MIN ROG" w:date="2023-06-11T07:15:00Z">
              <w:rPr>
                <w:noProof/>
              </w:rPr>
            </w:rPrChange>
          </w:rPr>
          <w:fldChar w:fldCharType="begin"/>
        </w:r>
        <w:r w:rsidRPr="001E5E2B">
          <w:rPr>
            <w:rFonts w:ascii="Times New Roman" w:hAnsi="Times New Roman" w:cs="Times New Roman"/>
            <w:noProof/>
            <w:sz w:val="26"/>
            <w:szCs w:val="26"/>
            <w:rPrChange w:id="1040" w:author="ĐÀNG ANH MIN ROG" w:date="2023-06-11T07:15:00Z">
              <w:rPr>
                <w:noProof/>
              </w:rPr>
            </w:rPrChange>
          </w:rPr>
          <w:instrText xml:space="preserve"> PAGEREF _Toc137359538 \h </w:instrText>
        </w:r>
      </w:ins>
      <w:r w:rsidRPr="001E5E2B">
        <w:rPr>
          <w:rFonts w:ascii="Times New Roman" w:hAnsi="Times New Roman" w:cs="Times New Roman"/>
          <w:noProof/>
          <w:sz w:val="26"/>
          <w:szCs w:val="26"/>
          <w:rPrChange w:id="1041" w:author="ĐÀNG ANH MIN ROG" w:date="2023-06-11T07:15:00Z">
            <w:rPr>
              <w:rFonts w:cs="Times New Roman"/>
              <w:noProof/>
              <w:szCs w:val="26"/>
            </w:rPr>
          </w:rPrChange>
        </w:rPr>
      </w:r>
      <w:r w:rsidRPr="001E5E2B">
        <w:rPr>
          <w:rFonts w:ascii="Times New Roman" w:hAnsi="Times New Roman" w:cs="Times New Roman"/>
          <w:noProof/>
          <w:sz w:val="26"/>
          <w:szCs w:val="26"/>
          <w:rPrChange w:id="1042" w:author="ĐÀNG ANH MIN ROG" w:date="2023-06-11T07:15:00Z">
            <w:rPr>
              <w:noProof/>
            </w:rPr>
          </w:rPrChange>
        </w:rPr>
        <w:fldChar w:fldCharType="separate"/>
      </w:r>
      <w:ins w:id="1043" w:author="ĐÀNG ANH MIN ROG" w:date="2023-06-11T07:05:00Z">
        <w:r w:rsidRPr="001E5E2B">
          <w:rPr>
            <w:rFonts w:ascii="Times New Roman" w:hAnsi="Times New Roman" w:cs="Times New Roman"/>
            <w:noProof/>
            <w:sz w:val="26"/>
            <w:szCs w:val="26"/>
            <w:rPrChange w:id="1044" w:author="ĐÀNG ANH MIN ROG" w:date="2023-06-11T07:15:00Z">
              <w:rPr>
                <w:noProof/>
              </w:rPr>
            </w:rPrChange>
          </w:rPr>
          <w:t>27</w:t>
        </w:r>
        <w:r w:rsidRPr="001E5E2B">
          <w:rPr>
            <w:rFonts w:ascii="Times New Roman" w:hAnsi="Times New Roman" w:cs="Times New Roman"/>
            <w:noProof/>
            <w:sz w:val="26"/>
            <w:szCs w:val="26"/>
            <w:rPrChange w:id="1045" w:author="ĐÀNG ANH MIN ROG" w:date="2023-06-11T07:15:00Z">
              <w:rPr>
                <w:noProof/>
              </w:rPr>
            </w:rPrChange>
          </w:rPr>
          <w:fldChar w:fldCharType="end"/>
        </w:r>
      </w:ins>
    </w:p>
    <w:p w14:paraId="16C041F5" w14:textId="7C8469ED" w:rsidR="00C04BFC" w:rsidRPr="001E5E2B" w:rsidRDefault="00C04BFC">
      <w:pPr>
        <w:pStyle w:val="TableofFigures"/>
        <w:tabs>
          <w:tab w:val="right" w:leader="dot" w:pos="9395"/>
        </w:tabs>
        <w:rPr>
          <w:ins w:id="1046" w:author="ĐÀNG ANH MIN ROG" w:date="2023-06-11T07:05:00Z"/>
          <w:rFonts w:ascii="Times New Roman" w:eastAsiaTheme="minorEastAsia" w:hAnsi="Times New Roman" w:cs="Times New Roman"/>
          <w:i w:val="0"/>
          <w:iCs w:val="0"/>
          <w:noProof/>
          <w:kern w:val="2"/>
          <w:sz w:val="26"/>
          <w:szCs w:val="26"/>
          <w14:ligatures w14:val="standardContextual"/>
          <w:rPrChange w:id="1047" w:author="ĐÀNG ANH MIN ROG" w:date="2023-06-11T07:15:00Z">
            <w:rPr>
              <w:ins w:id="1048" w:author="ĐÀNG ANH MIN ROG" w:date="2023-06-11T07:05:00Z"/>
              <w:rFonts w:eastAsiaTheme="minorEastAsia" w:cstheme="minorBidi"/>
              <w:i w:val="0"/>
              <w:iCs w:val="0"/>
              <w:noProof/>
              <w:kern w:val="2"/>
              <w:sz w:val="22"/>
              <w:szCs w:val="22"/>
              <w14:ligatures w14:val="standardContextual"/>
            </w:rPr>
          </w:rPrChange>
        </w:rPr>
      </w:pPr>
      <w:ins w:id="1049" w:author="ĐÀNG ANH MIN ROG" w:date="2023-06-11T07:05:00Z">
        <w:r w:rsidRPr="001E5E2B">
          <w:rPr>
            <w:rFonts w:ascii="Times New Roman" w:hAnsi="Times New Roman" w:cs="Times New Roman"/>
            <w:noProof/>
            <w:sz w:val="26"/>
            <w:szCs w:val="26"/>
            <w:rPrChange w:id="1050" w:author="ĐÀNG ANH MIN ROG" w:date="2023-06-11T07:15:00Z">
              <w:rPr>
                <w:noProof/>
              </w:rPr>
            </w:rPrChange>
          </w:rPr>
          <w:t>Bảng 3.8. Admin</w:t>
        </w:r>
        <w:r w:rsidRPr="001E5E2B">
          <w:rPr>
            <w:rFonts w:ascii="Times New Roman" w:hAnsi="Times New Roman" w:cs="Times New Roman"/>
            <w:noProof/>
            <w:sz w:val="26"/>
            <w:szCs w:val="26"/>
            <w:rPrChange w:id="1051" w:author="ĐÀNG ANH MIN ROG" w:date="2023-06-11T07:15:00Z">
              <w:rPr>
                <w:noProof/>
              </w:rPr>
            </w:rPrChange>
          </w:rPr>
          <w:tab/>
        </w:r>
        <w:r w:rsidRPr="001E5E2B">
          <w:rPr>
            <w:rFonts w:ascii="Times New Roman" w:hAnsi="Times New Roman" w:cs="Times New Roman"/>
            <w:noProof/>
            <w:sz w:val="26"/>
            <w:szCs w:val="26"/>
            <w:rPrChange w:id="1052" w:author="ĐÀNG ANH MIN ROG" w:date="2023-06-11T07:15:00Z">
              <w:rPr>
                <w:noProof/>
              </w:rPr>
            </w:rPrChange>
          </w:rPr>
          <w:fldChar w:fldCharType="begin"/>
        </w:r>
        <w:r w:rsidRPr="001E5E2B">
          <w:rPr>
            <w:rFonts w:ascii="Times New Roman" w:hAnsi="Times New Roman" w:cs="Times New Roman"/>
            <w:noProof/>
            <w:sz w:val="26"/>
            <w:szCs w:val="26"/>
            <w:rPrChange w:id="1053" w:author="ĐÀNG ANH MIN ROG" w:date="2023-06-11T07:15:00Z">
              <w:rPr>
                <w:noProof/>
              </w:rPr>
            </w:rPrChange>
          </w:rPr>
          <w:instrText xml:space="preserve"> PAGEREF _Toc137359539 \h </w:instrText>
        </w:r>
      </w:ins>
      <w:r w:rsidRPr="001E5E2B">
        <w:rPr>
          <w:rFonts w:ascii="Times New Roman" w:hAnsi="Times New Roman" w:cs="Times New Roman"/>
          <w:noProof/>
          <w:sz w:val="26"/>
          <w:szCs w:val="26"/>
          <w:rPrChange w:id="1054" w:author="ĐÀNG ANH MIN ROG" w:date="2023-06-11T07:15:00Z">
            <w:rPr>
              <w:rFonts w:cs="Times New Roman"/>
              <w:noProof/>
              <w:szCs w:val="26"/>
            </w:rPr>
          </w:rPrChange>
        </w:rPr>
      </w:r>
      <w:r w:rsidRPr="001E5E2B">
        <w:rPr>
          <w:rFonts w:ascii="Times New Roman" w:hAnsi="Times New Roman" w:cs="Times New Roman"/>
          <w:noProof/>
          <w:sz w:val="26"/>
          <w:szCs w:val="26"/>
          <w:rPrChange w:id="1055" w:author="ĐÀNG ANH MIN ROG" w:date="2023-06-11T07:15:00Z">
            <w:rPr>
              <w:noProof/>
            </w:rPr>
          </w:rPrChange>
        </w:rPr>
        <w:fldChar w:fldCharType="separate"/>
      </w:r>
      <w:ins w:id="1056" w:author="ĐÀNG ANH MIN ROG" w:date="2023-06-11T07:05:00Z">
        <w:r w:rsidRPr="001E5E2B">
          <w:rPr>
            <w:rFonts w:ascii="Times New Roman" w:hAnsi="Times New Roman" w:cs="Times New Roman"/>
            <w:noProof/>
            <w:sz w:val="26"/>
            <w:szCs w:val="26"/>
            <w:rPrChange w:id="1057" w:author="ĐÀNG ANH MIN ROG" w:date="2023-06-11T07:15:00Z">
              <w:rPr>
                <w:noProof/>
              </w:rPr>
            </w:rPrChange>
          </w:rPr>
          <w:t>28</w:t>
        </w:r>
        <w:r w:rsidRPr="001E5E2B">
          <w:rPr>
            <w:rFonts w:ascii="Times New Roman" w:hAnsi="Times New Roman" w:cs="Times New Roman"/>
            <w:noProof/>
            <w:sz w:val="26"/>
            <w:szCs w:val="26"/>
            <w:rPrChange w:id="1058" w:author="ĐÀNG ANH MIN ROG" w:date="2023-06-11T07:15:00Z">
              <w:rPr>
                <w:noProof/>
              </w:rPr>
            </w:rPrChange>
          </w:rPr>
          <w:fldChar w:fldCharType="end"/>
        </w:r>
      </w:ins>
    </w:p>
    <w:p w14:paraId="68AF12DE" w14:textId="0EDC9D83" w:rsidR="00C04BFC" w:rsidRPr="001E5E2B" w:rsidRDefault="00C04BFC">
      <w:pPr>
        <w:pStyle w:val="TableofFigures"/>
        <w:tabs>
          <w:tab w:val="right" w:leader="dot" w:pos="9395"/>
        </w:tabs>
        <w:rPr>
          <w:ins w:id="1059" w:author="ĐÀNG ANH MIN ROG" w:date="2023-06-11T07:05:00Z"/>
          <w:rFonts w:ascii="Times New Roman" w:eastAsiaTheme="minorEastAsia" w:hAnsi="Times New Roman" w:cs="Times New Roman"/>
          <w:i w:val="0"/>
          <w:iCs w:val="0"/>
          <w:noProof/>
          <w:kern w:val="2"/>
          <w:sz w:val="26"/>
          <w:szCs w:val="26"/>
          <w14:ligatures w14:val="standardContextual"/>
          <w:rPrChange w:id="1060" w:author="ĐÀNG ANH MIN ROG" w:date="2023-06-11T07:15:00Z">
            <w:rPr>
              <w:ins w:id="1061" w:author="ĐÀNG ANH MIN ROG" w:date="2023-06-11T07:05:00Z"/>
              <w:rFonts w:eastAsiaTheme="minorEastAsia" w:cstheme="minorBidi"/>
              <w:i w:val="0"/>
              <w:iCs w:val="0"/>
              <w:noProof/>
              <w:kern w:val="2"/>
              <w:sz w:val="22"/>
              <w:szCs w:val="22"/>
              <w14:ligatures w14:val="standardContextual"/>
            </w:rPr>
          </w:rPrChange>
        </w:rPr>
      </w:pPr>
      <w:ins w:id="1062" w:author="ĐÀNG ANH MIN ROG" w:date="2023-06-11T07:05:00Z">
        <w:r w:rsidRPr="001E5E2B">
          <w:rPr>
            <w:rFonts w:ascii="Times New Roman" w:hAnsi="Times New Roman" w:cs="Times New Roman"/>
            <w:noProof/>
            <w:sz w:val="26"/>
            <w:szCs w:val="26"/>
            <w:rPrChange w:id="1063" w:author="ĐÀNG ANH MIN ROG" w:date="2023-06-11T07:15:00Z">
              <w:rPr>
                <w:noProof/>
              </w:rPr>
            </w:rPrChange>
          </w:rPr>
          <w:t>Bảng 3.9. Banner</w:t>
        </w:r>
        <w:r w:rsidRPr="001E5E2B">
          <w:rPr>
            <w:rFonts w:ascii="Times New Roman" w:hAnsi="Times New Roman" w:cs="Times New Roman"/>
            <w:noProof/>
            <w:sz w:val="26"/>
            <w:szCs w:val="26"/>
            <w:rPrChange w:id="1064" w:author="ĐÀNG ANH MIN ROG" w:date="2023-06-11T07:15:00Z">
              <w:rPr>
                <w:noProof/>
              </w:rPr>
            </w:rPrChange>
          </w:rPr>
          <w:tab/>
        </w:r>
        <w:r w:rsidRPr="001E5E2B">
          <w:rPr>
            <w:rFonts w:ascii="Times New Roman" w:hAnsi="Times New Roman" w:cs="Times New Roman"/>
            <w:noProof/>
            <w:sz w:val="26"/>
            <w:szCs w:val="26"/>
            <w:rPrChange w:id="1065" w:author="ĐÀNG ANH MIN ROG" w:date="2023-06-11T07:15:00Z">
              <w:rPr>
                <w:noProof/>
              </w:rPr>
            </w:rPrChange>
          </w:rPr>
          <w:fldChar w:fldCharType="begin"/>
        </w:r>
        <w:r w:rsidRPr="001E5E2B">
          <w:rPr>
            <w:rFonts w:ascii="Times New Roman" w:hAnsi="Times New Roman" w:cs="Times New Roman"/>
            <w:noProof/>
            <w:sz w:val="26"/>
            <w:szCs w:val="26"/>
            <w:rPrChange w:id="1066" w:author="ĐÀNG ANH MIN ROG" w:date="2023-06-11T07:15:00Z">
              <w:rPr>
                <w:noProof/>
              </w:rPr>
            </w:rPrChange>
          </w:rPr>
          <w:instrText xml:space="preserve"> PAGEREF _Toc137359540 \h </w:instrText>
        </w:r>
      </w:ins>
      <w:r w:rsidRPr="001E5E2B">
        <w:rPr>
          <w:rFonts w:ascii="Times New Roman" w:hAnsi="Times New Roman" w:cs="Times New Roman"/>
          <w:noProof/>
          <w:sz w:val="26"/>
          <w:szCs w:val="26"/>
          <w:rPrChange w:id="1067" w:author="ĐÀNG ANH MIN ROG" w:date="2023-06-11T07:15:00Z">
            <w:rPr>
              <w:rFonts w:cs="Times New Roman"/>
              <w:noProof/>
              <w:szCs w:val="26"/>
            </w:rPr>
          </w:rPrChange>
        </w:rPr>
      </w:r>
      <w:r w:rsidRPr="001E5E2B">
        <w:rPr>
          <w:rFonts w:ascii="Times New Roman" w:hAnsi="Times New Roman" w:cs="Times New Roman"/>
          <w:noProof/>
          <w:sz w:val="26"/>
          <w:szCs w:val="26"/>
          <w:rPrChange w:id="1068" w:author="ĐÀNG ANH MIN ROG" w:date="2023-06-11T07:15:00Z">
            <w:rPr>
              <w:noProof/>
            </w:rPr>
          </w:rPrChange>
        </w:rPr>
        <w:fldChar w:fldCharType="separate"/>
      </w:r>
      <w:ins w:id="1069" w:author="ĐÀNG ANH MIN ROG" w:date="2023-06-11T07:05:00Z">
        <w:r w:rsidRPr="001E5E2B">
          <w:rPr>
            <w:rFonts w:ascii="Times New Roman" w:hAnsi="Times New Roman" w:cs="Times New Roman"/>
            <w:noProof/>
            <w:sz w:val="26"/>
            <w:szCs w:val="26"/>
            <w:rPrChange w:id="1070" w:author="ĐÀNG ANH MIN ROG" w:date="2023-06-11T07:15:00Z">
              <w:rPr>
                <w:noProof/>
              </w:rPr>
            </w:rPrChange>
          </w:rPr>
          <w:t>28</w:t>
        </w:r>
        <w:r w:rsidRPr="001E5E2B">
          <w:rPr>
            <w:rFonts w:ascii="Times New Roman" w:hAnsi="Times New Roman" w:cs="Times New Roman"/>
            <w:noProof/>
            <w:sz w:val="26"/>
            <w:szCs w:val="26"/>
            <w:rPrChange w:id="1071" w:author="ĐÀNG ANH MIN ROG" w:date="2023-06-11T07:15:00Z">
              <w:rPr>
                <w:noProof/>
              </w:rPr>
            </w:rPrChange>
          </w:rPr>
          <w:fldChar w:fldCharType="end"/>
        </w:r>
      </w:ins>
    </w:p>
    <w:p w14:paraId="1F73B7B3" w14:textId="22974ED5" w:rsidR="00C04BFC" w:rsidRPr="001E5E2B" w:rsidRDefault="00C04BFC">
      <w:pPr>
        <w:pStyle w:val="TableofFigures"/>
        <w:tabs>
          <w:tab w:val="right" w:leader="dot" w:pos="9395"/>
        </w:tabs>
        <w:rPr>
          <w:ins w:id="1072" w:author="ĐÀNG ANH MIN ROG" w:date="2023-06-11T07:05:00Z"/>
          <w:rFonts w:ascii="Times New Roman" w:eastAsiaTheme="minorEastAsia" w:hAnsi="Times New Roman" w:cs="Times New Roman"/>
          <w:i w:val="0"/>
          <w:iCs w:val="0"/>
          <w:noProof/>
          <w:kern w:val="2"/>
          <w:sz w:val="26"/>
          <w:szCs w:val="26"/>
          <w14:ligatures w14:val="standardContextual"/>
          <w:rPrChange w:id="1073" w:author="ĐÀNG ANH MIN ROG" w:date="2023-06-11T07:15:00Z">
            <w:rPr>
              <w:ins w:id="1074" w:author="ĐÀNG ANH MIN ROG" w:date="2023-06-11T07:05:00Z"/>
              <w:rFonts w:eastAsiaTheme="minorEastAsia" w:cstheme="minorBidi"/>
              <w:i w:val="0"/>
              <w:iCs w:val="0"/>
              <w:noProof/>
              <w:kern w:val="2"/>
              <w:sz w:val="22"/>
              <w:szCs w:val="22"/>
              <w14:ligatures w14:val="standardContextual"/>
            </w:rPr>
          </w:rPrChange>
        </w:rPr>
      </w:pPr>
      <w:ins w:id="1075" w:author="ĐÀNG ANH MIN ROG" w:date="2023-06-11T07:05:00Z">
        <w:r w:rsidRPr="001E5E2B">
          <w:rPr>
            <w:rFonts w:ascii="Times New Roman" w:hAnsi="Times New Roman" w:cs="Times New Roman"/>
            <w:noProof/>
            <w:sz w:val="26"/>
            <w:szCs w:val="26"/>
            <w:rPrChange w:id="1076" w:author="ĐÀNG ANH MIN ROG" w:date="2023-06-11T07:15:00Z">
              <w:rPr>
                <w:noProof/>
              </w:rPr>
            </w:rPrChange>
          </w:rPr>
          <w:t>Bảng 3.10. Token</w:t>
        </w:r>
        <w:r w:rsidRPr="001E5E2B">
          <w:rPr>
            <w:rFonts w:ascii="Times New Roman" w:hAnsi="Times New Roman" w:cs="Times New Roman"/>
            <w:noProof/>
            <w:sz w:val="26"/>
            <w:szCs w:val="26"/>
            <w:rPrChange w:id="1077" w:author="ĐÀNG ANH MIN ROG" w:date="2023-06-11T07:15:00Z">
              <w:rPr>
                <w:noProof/>
              </w:rPr>
            </w:rPrChange>
          </w:rPr>
          <w:tab/>
        </w:r>
        <w:r w:rsidRPr="001E5E2B">
          <w:rPr>
            <w:rFonts w:ascii="Times New Roman" w:hAnsi="Times New Roman" w:cs="Times New Roman"/>
            <w:noProof/>
            <w:sz w:val="26"/>
            <w:szCs w:val="26"/>
            <w:rPrChange w:id="1078" w:author="ĐÀNG ANH MIN ROG" w:date="2023-06-11T07:15:00Z">
              <w:rPr>
                <w:noProof/>
              </w:rPr>
            </w:rPrChange>
          </w:rPr>
          <w:fldChar w:fldCharType="begin"/>
        </w:r>
        <w:r w:rsidRPr="001E5E2B">
          <w:rPr>
            <w:rFonts w:ascii="Times New Roman" w:hAnsi="Times New Roman" w:cs="Times New Roman"/>
            <w:noProof/>
            <w:sz w:val="26"/>
            <w:szCs w:val="26"/>
            <w:rPrChange w:id="1079" w:author="ĐÀNG ANH MIN ROG" w:date="2023-06-11T07:15:00Z">
              <w:rPr>
                <w:noProof/>
              </w:rPr>
            </w:rPrChange>
          </w:rPr>
          <w:instrText xml:space="preserve"> PAGEREF _Toc137359541 \h </w:instrText>
        </w:r>
      </w:ins>
      <w:r w:rsidRPr="001E5E2B">
        <w:rPr>
          <w:rFonts w:ascii="Times New Roman" w:hAnsi="Times New Roman" w:cs="Times New Roman"/>
          <w:noProof/>
          <w:sz w:val="26"/>
          <w:szCs w:val="26"/>
          <w:rPrChange w:id="1080" w:author="ĐÀNG ANH MIN ROG" w:date="2023-06-11T07:15:00Z">
            <w:rPr>
              <w:rFonts w:cs="Times New Roman"/>
              <w:noProof/>
              <w:szCs w:val="26"/>
            </w:rPr>
          </w:rPrChange>
        </w:rPr>
      </w:r>
      <w:r w:rsidRPr="001E5E2B">
        <w:rPr>
          <w:rFonts w:ascii="Times New Roman" w:hAnsi="Times New Roman" w:cs="Times New Roman"/>
          <w:noProof/>
          <w:sz w:val="26"/>
          <w:szCs w:val="26"/>
          <w:rPrChange w:id="1081" w:author="ĐÀNG ANH MIN ROG" w:date="2023-06-11T07:15:00Z">
            <w:rPr>
              <w:noProof/>
            </w:rPr>
          </w:rPrChange>
        </w:rPr>
        <w:fldChar w:fldCharType="separate"/>
      </w:r>
      <w:ins w:id="1082" w:author="ĐÀNG ANH MIN ROG" w:date="2023-06-11T07:05:00Z">
        <w:r w:rsidRPr="001E5E2B">
          <w:rPr>
            <w:rFonts w:ascii="Times New Roman" w:hAnsi="Times New Roman" w:cs="Times New Roman"/>
            <w:noProof/>
            <w:sz w:val="26"/>
            <w:szCs w:val="26"/>
            <w:rPrChange w:id="1083" w:author="ĐÀNG ANH MIN ROG" w:date="2023-06-11T07:15:00Z">
              <w:rPr>
                <w:noProof/>
              </w:rPr>
            </w:rPrChange>
          </w:rPr>
          <w:t>28</w:t>
        </w:r>
        <w:r w:rsidRPr="001E5E2B">
          <w:rPr>
            <w:rFonts w:ascii="Times New Roman" w:hAnsi="Times New Roman" w:cs="Times New Roman"/>
            <w:noProof/>
            <w:sz w:val="26"/>
            <w:szCs w:val="26"/>
            <w:rPrChange w:id="1084" w:author="ĐÀNG ANH MIN ROG" w:date="2023-06-11T07:15:00Z">
              <w:rPr>
                <w:noProof/>
              </w:rPr>
            </w:rPrChange>
          </w:rPr>
          <w:fldChar w:fldCharType="end"/>
        </w:r>
      </w:ins>
    </w:p>
    <w:p w14:paraId="355B1AD4" w14:textId="4A3DE6D4" w:rsidR="00C04BFC" w:rsidRPr="001E5E2B" w:rsidRDefault="00C04BFC">
      <w:pPr>
        <w:pStyle w:val="TableofFigures"/>
        <w:tabs>
          <w:tab w:val="right" w:leader="dot" w:pos="9395"/>
        </w:tabs>
        <w:rPr>
          <w:ins w:id="1085" w:author="ĐÀNG ANH MIN ROG" w:date="2023-06-11T07:05:00Z"/>
          <w:rFonts w:ascii="Times New Roman" w:eastAsiaTheme="minorEastAsia" w:hAnsi="Times New Roman" w:cs="Times New Roman"/>
          <w:i w:val="0"/>
          <w:iCs w:val="0"/>
          <w:noProof/>
          <w:kern w:val="2"/>
          <w:sz w:val="26"/>
          <w:szCs w:val="26"/>
          <w14:ligatures w14:val="standardContextual"/>
          <w:rPrChange w:id="1086" w:author="ĐÀNG ANH MIN ROG" w:date="2023-06-11T07:15:00Z">
            <w:rPr>
              <w:ins w:id="1087" w:author="ĐÀNG ANH MIN ROG" w:date="2023-06-11T07:05:00Z"/>
              <w:rFonts w:eastAsiaTheme="minorEastAsia" w:cstheme="minorBidi"/>
              <w:i w:val="0"/>
              <w:iCs w:val="0"/>
              <w:noProof/>
              <w:kern w:val="2"/>
              <w:sz w:val="22"/>
              <w:szCs w:val="22"/>
              <w14:ligatures w14:val="standardContextual"/>
            </w:rPr>
          </w:rPrChange>
        </w:rPr>
      </w:pPr>
      <w:ins w:id="1088" w:author="ĐÀNG ANH MIN ROG" w:date="2023-06-11T07:05:00Z">
        <w:r w:rsidRPr="001E5E2B">
          <w:rPr>
            <w:rFonts w:ascii="Times New Roman" w:hAnsi="Times New Roman" w:cs="Times New Roman"/>
            <w:noProof/>
            <w:sz w:val="26"/>
            <w:szCs w:val="26"/>
            <w:rPrChange w:id="1089" w:author="ĐÀNG ANH MIN ROG" w:date="2023-06-11T07:15:00Z">
              <w:rPr>
                <w:noProof/>
              </w:rPr>
            </w:rPrChange>
          </w:rPr>
          <w:t>Bảng 3.11. Favorite</w:t>
        </w:r>
        <w:r w:rsidRPr="001E5E2B">
          <w:rPr>
            <w:rFonts w:ascii="Times New Roman" w:hAnsi="Times New Roman" w:cs="Times New Roman"/>
            <w:noProof/>
            <w:sz w:val="26"/>
            <w:szCs w:val="26"/>
            <w:rPrChange w:id="1090" w:author="ĐÀNG ANH MIN ROG" w:date="2023-06-11T07:15:00Z">
              <w:rPr>
                <w:noProof/>
              </w:rPr>
            </w:rPrChange>
          </w:rPr>
          <w:tab/>
        </w:r>
        <w:r w:rsidRPr="001E5E2B">
          <w:rPr>
            <w:rFonts w:ascii="Times New Roman" w:hAnsi="Times New Roman" w:cs="Times New Roman"/>
            <w:noProof/>
            <w:sz w:val="26"/>
            <w:szCs w:val="26"/>
            <w:rPrChange w:id="1091" w:author="ĐÀNG ANH MIN ROG" w:date="2023-06-11T07:15:00Z">
              <w:rPr>
                <w:noProof/>
              </w:rPr>
            </w:rPrChange>
          </w:rPr>
          <w:fldChar w:fldCharType="begin"/>
        </w:r>
        <w:r w:rsidRPr="001E5E2B">
          <w:rPr>
            <w:rFonts w:ascii="Times New Roman" w:hAnsi="Times New Roman" w:cs="Times New Roman"/>
            <w:noProof/>
            <w:sz w:val="26"/>
            <w:szCs w:val="26"/>
            <w:rPrChange w:id="1092" w:author="ĐÀNG ANH MIN ROG" w:date="2023-06-11T07:15:00Z">
              <w:rPr>
                <w:noProof/>
              </w:rPr>
            </w:rPrChange>
          </w:rPr>
          <w:instrText xml:space="preserve"> PAGEREF _Toc137359542 \h </w:instrText>
        </w:r>
      </w:ins>
      <w:r w:rsidRPr="001E5E2B">
        <w:rPr>
          <w:rFonts w:ascii="Times New Roman" w:hAnsi="Times New Roman" w:cs="Times New Roman"/>
          <w:noProof/>
          <w:sz w:val="26"/>
          <w:szCs w:val="26"/>
          <w:rPrChange w:id="1093" w:author="ĐÀNG ANH MIN ROG" w:date="2023-06-11T07:15:00Z">
            <w:rPr>
              <w:rFonts w:cs="Times New Roman"/>
              <w:noProof/>
              <w:szCs w:val="26"/>
            </w:rPr>
          </w:rPrChange>
        </w:rPr>
      </w:r>
      <w:r w:rsidRPr="001E5E2B">
        <w:rPr>
          <w:rFonts w:ascii="Times New Roman" w:hAnsi="Times New Roman" w:cs="Times New Roman"/>
          <w:noProof/>
          <w:sz w:val="26"/>
          <w:szCs w:val="26"/>
          <w:rPrChange w:id="1094" w:author="ĐÀNG ANH MIN ROG" w:date="2023-06-11T07:15:00Z">
            <w:rPr>
              <w:noProof/>
            </w:rPr>
          </w:rPrChange>
        </w:rPr>
        <w:fldChar w:fldCharType="separate"/>
      </w:r>
      <w:ins w:id="1095" w:author="ĐÀNG ANH MIN ROG" w:date="2023-06-11T07:05:00Z">
        <w:r w:rsidRPr="001E5E2B">
          <w:rPr>
            <w:rFonts w:ascii="Times New Roman" w:hAnsi="Times New Roman" w:cs="Times New Roman"/>
            <w:noProof/>
            <w:sz w:val="26"/>
            <w:szCs w:val="26"/>
            <w:rPrChange w:id="1096" w:author="ĐÀNG ANH MIN ROG" w:date="2023-06-11T07:15:00Z">
              <w:rPr>
                <w:noProof/>
              </w:rPr>
            </w:rPrChange>
          </w:rPr>
          <w:t>29</w:t>
        </w:r>
        <w:r w:rsidRPr="001E5E2B">
          <w:rPr>
            <w:rFonts w:ascii="Times New Roman" w:hAnsi="Times New Roman" w:cs="Times New Roman"/>
            <w:noProof/>
            <w:sz w:val="26"/>
            <w:szCs w:val="26"/>
            <w:rPrChange w:id="1097" w:author="ĐÀNG ANH MIN ROG" w:date="2023-06-11T07:15:00Z">
              <w:rPr>
                <w:noProof/>
              </w:rPr>
            </w:rPrChange>
          </w:rPr>
          <w:fldChar w:fldCharType="end"/>
        </w:r>
      </w:ins>
    </w:p>
    <w:p w14:paraId="7DC070EE" w14:textId="032117D4" w:rsidR="00C04BFC" w:rsidRPr="001E5E2B" w:rsidDel="00C04BFC" w:rsidRDefault="00C04BFC" w:rsidP="00F60D0F">
      <w:pPr>
        <w:pStyle w:val="TableofFigures"/>
        <w:tabs>
          <w:tab w:val="right" w:leader="dot" w:pos="9395"/>
        </w:tabs>
        <w:rPr>
          <w:del w:id="1098" w:author="ĐÀNG ANH MIN ROG" w:date="2023-06-11T07:05:00Z"/>
          <w:rFonts w:ascii="Times New Roman" w:hAnsi="Times New Roman" w:cs="Times New Roman"/>
          <w:noProof/>
          <w:sz w:val="26"/>
          <w:szCs w:val="26"/>
          <w:rPrChange w:id="1099" w:author="ĐÀNG ANH MIN ROG" w:date="2023-06-11T07:15:00Z">
            <w:rPr>
              <w:del w:id="1100" w:author="ĐÀNG ANH MIN ROG" w:date="2023-06-11T07:05:00Z"/>
              <w:noProof/>
            </w:rPr>
          </w:rPrChange>
        </w:rPr>
      </w:pPr>
    </w:p>
    <w:p w14:paraId="3BB795A2" w14:textId="0F279D0B" w:rsidR="00CE6393" w:rsidDel="00CE6393" w:rsidRDefault="00C04BFC">
      <w:pPr>
        <w:pStyle w:val="TableofFigures"/>
        <w:tabs>
          <w:tab w:val="right" w:leader="dot" w:pos="9395"/>
        </w:tabs>
        <w:rPr>
          <w:del w:id="1101" w:author="ĐÀNG ANH MIN ROG" w:date="2023-06-11T00:45:00Z"/>
          <w:noProof/>
        </w:rPr>
        <w:pPrChange w:id="1102" w:author="ĐÀNG ANH MIN ROG" w:date="2023-06-11T07:00:00Z">
          <w:pPr>
            <w:jc w:val="both"/>
          </w:pPr>
        </w:pPrChange>
      </w:pPr>
      <w:ins w:id="1103" w:author="ĐÀNG ANH MIN ROG" w:date="2023-06-11T07:05:00Z">
        <w:r w:rsidRPr="001E5E2B">
          <w:rPr>
            <w:i w:val="0"/>
            <w:iCs w:val="0"/>
            <w:sz w:val="26"/>
            <w:szCs w:val="26"/>
            <w:rPrChange w:id="1104" w:author="ĐÀNG ANH MIN ROG" w:date="2023-06-11T07:15:00Z">
              <w:rPr>
                <w:i/>
                <w:iCs/>
              </w:rPr>
            </w:rPrChange>
          </w:rPr>
          <w:fldChar w:fldCharType="end"/>
        </w:r>
      </w:ins>
      <w:ins w:id="1105" w:author="ĐÀNG ANH MIN ROG" w:date="2023-06-11T00:45:00Z">
        <w:r w:rsidR="00CE6393">
          <w:rPr>
            <w:iCs w:val="0"/>
          </w:rPr>
          <w:fldChar w:fldCharType="begin"/>
        </w:r>
        <w:r w:rsidR="00CE6393">
          <w:rPr>
            <w:iCs w:val="0"/>
          </w:rPr>
          <w:instrText xml:space="preserve"> TOC \h \z \c "Bảng" </w:instrText>
        </w:r>
      </w:ins>
      <w:r w:rsidR="00CE6393">
        <w:rPr>
          <w:iCs w:val="0"/>
        </w:rPr>
        <w:fldChar w:fldCharType="separate"/>
      </w:r>
    </w:p>
    <w:p w14:paraId="2C8FA5A5" w14:textId="7EB332FA" w:rsidR="006F280F" w:rsidRDefault="00CE6393">
      <w:pPr>
        <w:pStyle w:val="TableofFigures"/>
        <w:tabs>
          <w:tab w:val="right" w:leader="dot" w:pos="9395"/>
        </w:tabs>
        <w:rPr>
          <w:ins w:id="1106" w:author="ĐÀNG ANH MIN ROG" w:date="2023-06-11T00:38:00Z"/>
        </w:rPr>
        <w:pPrChange w:id="1107" w:author="ĐÀNG ANH MIN ROG" w:date="2023-06-11T07:00:00Z">
          <w:pPr>
            <w:jc w:val="both"/>
          </w:pPr>
        </w:pPrChange>
      </w:pPr>
      <w:ins w:id="1108" w:author="ĐÀNG ANH MIN ROG" w:date="2023-06-11T00:45:00Z">
        <w:r>
          <w:rPr>
            <w:iCs w:val="0"/>
            <w:sz w:val="26"/>
          </w:rPr>
          <w:fldChar w:fldCharType="end"/>
        </w:r>
      </w:ins>
    </w:p>
    <w:p w14:paraId="7269F089" w14:textId="77777777" w:rsidR="00484EE3" w:rsidRDefault="00484EE3" w:rsidP="006F280F">
      <w:pPr>
        <w:jc w:val="both"/>
        <w:rPr>
          <w:ins w:id="1109" w:author="ĐÀNG ANH MIN ROG" w:date="2023-06-11T00:38:00Z"/>
        </w:rPr>
      </w:pPr>
    </w:p>
    <w:p w14:paraId="510113AD" w14:textId="77777777" w:rsidR="00484EE3" w:rsidRDefault="00484EE3" w:rsidP="006F280F">
      <w:pPr>
        <w:jc w:val="both"/>
        <w:rPr>
          <w:ins w:id="1110" w:author="ĐÀNG ANH MIN ROG" w:date="2023-06-11T00:38:00Z"/>
        </w:rPr>
      </w:pPr>
    </w:p>
    <w:p w14:paraId="27C42551" w14:textId="77777777" w:rsidR="00484EE3" w:rsidRDefault="00484EE3" w:rsidP="006F280F">
      <w:pPr>
        <w:jc w:val="both"/>
        <w:rPr>
          <w:ins w:id="1111" w:author="ĐÀNG ANH MIN ROG" w:date="2023-06-11T00:38:00Z"/>
        </w:rPr>
      </w:pPr>
    </w:p>
    <w:p w14:paraId="393A8379" w14:textId="77777777" w:rsidR="00484EE3" w:rsidRDefault="00484EE3" w:rsidP="006F280F">
      <w:pPr>
        <w:jc w:val="both"/>
        <w:rPr>
          <w:ins w:id="1112" w:author="ĐÀNG ANH MIN ROG" w:date="2023-06-11T00:38:00Z"/>
        </w:rPr>
      </w:pPr>
    </w:p>
    <w:p w14:paraId="7BC94B59" w14:textId="77777777" w:rsidR="00484EE3" w:rsidRDefault="00484EE3" w:rsidP="006F280F">
      <w:pPr>
        <w:jc w:val="both"/>
        <w:rPr>
          <w:ins w:id="1113" w:author="ĐÀNG ANH MIN ROG" w:date="2023-06-11T00:38:00Z"/>
        </w:rPr>
      </w:pPr>
    </w:p>
    <w:p w14:paraId="512A8D2A" w14:textId="77777777" w:rsidR="00484EE3" w:rsidRDefault="00484EE3" w:rsidP="006F280F">
      <w:pPr>
        <w:jc w:val="both"/>
        <w:rPr>
          <w:ins w:id="1114" w:author="ĐÀNG ANH MIN ROG" w:date="2023-06-11T00:38:00Z"/>
        </w:rPr>
      </w:pPr>
    </w:p>
    <w:p w14:paraId="73A59ED8" w14:textId="77777777" w:rsidR="00484EE3" w:rsidRDefault="00484EE3" w:rsidP="006F280F">
      <w:pPr>
        <w:jc w:val="both"/>
        <w:rPr>
          <w:ins w:id="1115" w:author="ĐÀNG ANH MIN ROG" w:date="2023-06-11T00:38:00Z"/>
        </w:rPr>
      </w:pPr>
    </w:p>
    <w:p w14:paraId="406F95B7" w14:textId="77777777" w:rsidR="00484EE3" w:rsidRDefault="00484EE3" w:rsidP="006F280F">
      <w:pPr>
        <w:jc w:val="both"/>
        <w:rPr>
          <w:ins w:id="1116" w:author="ĐÀNG ANH MIN ROG" w:date="2023-06-11T00:38:00Z"/>
        </w:rPr>
      </w:pPr>
    </w:p>
    <w:p w14:paraId="3C69F4DD" w14:textId="77777777" w:rsidR="00484EE3" w:rsidRDefault="00484EE3" w:rsidP="006F280F">
      <w:pPr>
        <w:jc w:val="both"/>
      </w:pPr>
    </w:p>
    <w:p w14:paraId="2C404C3E" w14:textId="77777777" w:rsidR="006F280F" w:rsidRDefault="006F280F" w:rsidP="006F280F">
      <w:pPr>
        <w:jc w:val="both"/>
      </w:pPr>
    </w:p>
    <w:p w14:paraId="210ADB87" w14:textId="77777777" w:rsidR="006F280F" w:rsidDel="00CE6393" w:rsidRDefault="006F280F" w:rsidP="006F280F">
      <w:pPr>
        <w:jc w:val="both"/>
        <w:rPr>
          <w:del w:id="1117" w:author="ĐÀNG ANH MIN ROG" w:date="2023-06-11T00:46:00Z"/>
        </w:rPr>
      </w:pPr>
    </w:p>
    <w:p w14:paraId="4FF62832" w14:textId="77777777" w:rsidR="00CE6393" w:rsidRDefault="00CE6393" w:rsidP="006F280F">
      <w:pPr>
        <w:jc w:val="both"/>
        <w:rPr>
          <w:ins w:id="1118" w:author="ĐÀNG ANH MIN ROG" w:date="2023-06-11T00:46:00Z"/>
        </w:rPr>
      </w:pPr>
    </w:p>
    <w:p w14:paraId="34E4FA60" w14:textId="77777777" w:rsidR="006F280F" w:rsidDel="00F60D0F" w:rsidRDefault="006F280F" w:rsidP="006F280F">
      <w:pPr>
        <w:jc w:val="both"/>
        <w:rPr>
          <w:del w:id="1119" w:author="ĐÀNG ANH MIN ROG" w:date="2023-06-11T00:46:00Z"/>
        </w:rPr>
      </w:pPr>
    </w:p>
    <w:p w14:paraId="1871FE1D" w14:textId="77777777" w:rsidR="006F280F" w:rsidDel="00CE6393" w:rsidRDefault="006F280F" w:rsidP="006F280F">
      <w:pPr>
        <w:jc w:val="both"/>
        <w:rPr>
          <w:del w:id="1120" w:author="ĐÀNG ANH MIN ROG" w:date="2023-06-11T00:46:00Z"/>
        </w:rPr>
      </w:pPr>
    </w:p>
    <w:p w14:paraId="558B5D8F" w14:textId="77777777" w:rsidR="006F280F" w:rsidDel="00CE6393" w:rsidRDefault="006F280F" w:rsidP="006F280F">
      <w:pPr>
        <w:jc w:val="both"/>
        <w:rPr>
          <w:del w:id="1121" w:author="ĐÀNG ANH MIN ROG" w:date="2023-06-11T00:46:00Z"/>
        </w:rPr>
      </w:pPr>
    </w:p>
    <w:p w14:paraId="0245D8A1" w14:textId="77777777" w:rsidR="006F280F" w:rsidDel="00CE6393" w:rsidRDefault="006F280F" w:rsidP="006F280F">
      <w:pPr>
        <w:jc w:val="both"/>
        <w:rPr>
          <w:del w:id="1122" w:author="ĐÀNG ANH MIN ROG" w:date="2023-06-11T00:46:00Z"/>
        </w:rPr>
      </w:pPr>
    </w:p>
    <w:p w14:paraId="72A2D857" w14:textId="77777777" w:rsidR="006F280F" w:rsidDel="00CE6393" w:rsidRDefault="006F280F" w:rsidP="006F280F">
      <w:pPr>
        <w:jc w:val="both"/>
        <w:rPr>
          <w:del w:id="1123" w:author="ĐÀNG ANH MIN ROG" w:date="2023-06-11T00:46:00Z"/>
        </w:rPr>
      </w:pPr>
    </w:p>
    <w:p w14:paraId="302323CC" w14:textId="77777777" w:rsidR="006F280F" w:rsidDel="00CE6393" w:rsidRDefault="006F280F" w:rsidP="006F280F">
      <w:pPr>
        <w:jc w:val="both"/>
        <w:rPr>
          <w:del w:id="1124" w:author="ĐÀNG ANH MIN ROG" w:date="2023-06-11T00:46:00Z"/>
        </w:rPr>
      </w:pPr>
    </w:p>
    <w:p w14:paraId="57C74227" w14:textId="77777777" w:rsidR="003A6F9C" w:rsidDel="00CE6393" w:rsidRDefault="003A6F9C" w:rsidP="006F280F">
      <w:pPr>
        <w:jc w:val="both"/>
        <w:rPr>
          <w:del w:id="1125" w:author="ĐÀNG ANH MIN ROG" w:date="2023-06-11T00:46:00Z"/>
        </w:rPr>
      </w:pPr>
    </w:p>
    <w:p w14:paraId="6CE499D4" w14:textId="77777777" w:rsidR="006F280F" w:rsidDel="00CE6393" w:rsidRDefault="006F280F" w:rsidP="006F280F">
      <w:pPr>
        <w:jc w:val="both"/>
        <w:rPr>
          <w:del w:id="1126" w:author="ĐÀNG ANH MIN ROG" w:date="2023-06-11T00:46:00Z"/>
        </w:rPr>
      </w:pPr>
    </w:p>
    <w:p w14:paraId="15A44372" w14:textId="77777777" w:rsidR="006F280F" w:rsidRDefault="006F280F" w:rsidP="006F280F">
      <w:pPr>
        <w:jc w:val="both"/>
        <w:rPr>
          <w:sz w:val="26"/>
          <w:szCs w:val="26"/>
        </w:rPr>
      </w:pPr>
    </w:p>
    <w:p w14:paraId="533ED203" w14:textId="77777777" w:rsidR="005447E4" w:rsidRDefault="00000000">
      <w:pPr>
        <w:rPr>
          <w:b/>
          <w:sz w:val="32"/>
          <w:szCs w:val="32"/>
        </w:rPr>
      </w:pPr>
      <w:r>
        <w:rPr>
          <w:b/>
          <w:sz w:val="32"/>
          <w:szCs w:val="32"/>
        </w:rPr>
        <w:lastRenderedPageBreak/>
        <w:t>DANH MỤC HÌNH VẼ, ĐỒ THỊ</w:t>
      </w:r>
    </w:p>
    <w:p w14:paraId="584EFE1F" w14:textId="2F7A43C6" w:rsidR="00AE111C" w:rsidRPr="00D6713E" w:rsidRDefault="00AE111C">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127"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sz w:val="26"/>
          <w:szCs w:val="26"/>
          <w:rPrChange w:id="1128" w:author="ĐÀNG ANH MIN ROG" w:date="2023-06-11T07:18:00Z">
            <w:rPr>
              <w:rFonts w:asciiTheme="minorHAnsi" w:hAnsiTheme="minorHAnsi"/>
              <w:sz w:val="20"/>
              <w:szCs w:val="26"/>
            </w:rPr>
          </w:rPrChange>
        </w:rPr>
        <w:fldChar w:fldCharType="begin"/>
      </w:r>
      <w:r w:rsidRPr="00D6713E">
        <w:rPr>
          <w:rFonts w:ascii="Times New Roman" w:hAnsi="Times New Roman" w:cs="Times New Roman"/>
          <w:sz w:val="26"/>
          <w:szCs w:val="26"/>
          <w:rPrChange w:id="1129" w:author="ĐÀNG ANH MIN ROG" w:date="2023-06-11T07:18:00Z">
            <w:rPr>
              <w:szCs w:val="26"/>
            </w:rPr>
          </w:rPrChange>
        </w:rPr>
        <w:instrText xml:space="preserve"> TOC \h \z \c "Hình" </w:instrText>
      </w:r>
      <w:r w:rsidRPr="00D6713E">
        <w:rPr>
          <w:rFonts w:ascii="Times New Roman" w:hAnsi="Times New Roman" w:cs="Times New Roman"/>
          <w:sz w:val="26"/>
          <w:szCs w:val="26"/>
          <w:rPrChange w:id="1130" w:author="ĐÀNG ANH MIN ROG" w:date="2023-06-11T07:18:00Z">
            <w:rPr>
              <w:rFonts w:cs="Times New Roman"/>
              <w:i w:val="0"/>
              <w:iCs w:val="0"/>
              <w:szCs w:val="26"/>
            </w:rPr>
          </w:rPrChange>
        </w:rPr>
        <w:fldChar w:fldCharType="separate"/>
      </w:r>
      <w:r w:rsidRPr="00D6713E">
        <w:rPr>
          <w:rFonts w:ascii="Times New Roman" w:hAnsi="Times New Roman" w:cs="Times New Roman"/>
          <w:noProof/>
          <w:sz w:val="26"/>
          <w:szCs w:val="26"/>
          <w:rPrChange w:id="1131" w:author="ĐÀNG ANH MIN ROG" w:date="2023-06-11T07:18:00Z">
            <w:rPr>
              <w:noProof/>
            </w:rPr>
          </w:rPrChange>
        </w:rPr>
        <w:fldChar w:fldCharType="begin"/>
      </w:r>
      <w:r w:rsidRPr="00D6713E">
        <w:rPr>
          <w:rFonts w:ascii="Times New Roman" w:hAnsi="Times New Roman" w:cs="Times New Roman"/>
          <w:noProof/>
          <w:sz w:val="26"/>
          <w:szCs w:val="26"/>
          <w:rPrChange w:id="1132" w:author="ĐÀNG ANH MIN ROG" w:date="2023-06-11T07:18:00Z">
            <w:rPr>
              <w:noProof/>
            </w:rPr>
          </w:rPrChange>
        </w:rPr>
        <w:instrText>HYPERLINK \l "_Toc136707864"</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133" w:author="ĐÀNG ANH MIN ROG" w:date="2023-06-11T07:18:00Z">
            <w:rPr>
              <w:rFonts w:cs="Times New Roman"/>
              <w:iCs w:val="0"/>
              <w:noProof/>
              <w:szCs w:val="26"/>
            </w:rPr>
          </w:rPrChange>
        </w:rPr>
        <w:fldChar w:fldCharType="separate"/>
      </w:r>
      <w:bookmarkStart w:id="1134" w:name="_Toc136708217"/>
      <w:r w:rsidRPr="00D6713E">
        <w:rPr>
          <w:rStyle w:val="Hyperlink"/>
          <w:rFonts w:ascii="Times New Roman" w:hAnsi="Times New Roman" w:cs="Times New Roman"/>
          <w:iCs w:val="0"/>
          <w:noProof/>
          <w:sz w:val="26"/>
          <w:szCs w:val="26"/>
          <w:rPrChange w:id="1135" w:author="ĐÀNG ANH MIN ROG" w:date="2023-06-11T07:18:00Z">
            <w:rPr>
              <w:rStyle w:val="Hyperlink"/>
              <w:rFonts w:cs="Times New Roman"/>
              <w:iCs w:val="0"/>
              <w:noProof/>
              <w:szCs w:val="26"/>
            </w:rPr>
          </w:rPrChange>
        </w:rPr>
        <w:t>Hình 3.1. Mô hình thực thể quan hệ ERD</w:t>
      </w:r>
      <w:r w:rsidRPr="00D6713E">
        <w:rPr>
          <w:rFonts w:ascii="Times New Roman" w:hAnsi="Times New Roman" w:cs="Times New Roman"/>
          <w:iCs w:val="0"/>
          <w:noProof/>
          <w:webHidden/>
          <w:sz w:val="26"/>
          <w:szCs w:val="26"/>
          <w:rPrChange w:id="1136" w:author="ĐÀNG ANH MIN ROG" w:date="2023-06-11T07:18:00Z">
            <w:rPr>
              <w:rFonts w:cs="Times New Roman"/>
              <w:iCs w:val="0"/>
              <w:noProof/>
              <w:webHidden/>
              <w:szCs w:val="26"/>
            </w:rPr>
          </w:rPrChange>
        </w:rPr>
        <w:tab/>
      </w:r>
      <w:r w:rsidRPr="00D6713E">
        <w:rPr>
          <w:rFonts w:ascii="Times New Roman" w:hAnsi="Times New Roman" w:cs="Times New Roman"/>
          <w:iCs w:val="0"/>
          <w:noProof/>
          <w:webHidden/>
          <w:sz w:val="26"/>
          <w:szCs w:val="26"/>
          <w:rPrChange w:id="1137" w:author="ĐÀNG ANH MIN ROG" w:date="2023-06-11T07:18:00Z">
            <w:rPr>
              <w:rFonts w:cs="Times New Roman"/>
              <w:iCs w:val="0"/>
              <w:noProof/>
              <w:webHidden/>
              <w:szCs w:val="26"/>
            </w:rPr>
          </w:rPrChange>
        </w:rPr>
        <w:fldChar w:fldCharType="begin"/>
      </w:r>
      <w:r w:rsidRPr="00D6713E">
        <w:rPr>
          <w:rFonts w:ascii="Times New Roman" w:hAnsi="Times New Roman" w:cs="Times New Roman"/>
          <w:iCs w:val="0"/>
          <w:noProof/>
          <w:webHidden/>
          <w:sz w:val="26"/>
          <w:szCs w:val="26"/>
          <w:rPrChange w:id="1138" w:author="ĐÀNG ANH MIN ROG" w:date="2023-06-11T07:18:00Z">
            <w:rPr>
              <w:rFonts w:cs="Times New Roman"/>
              <w:iCs w:val="0"/>
              <w:noProof/>
              <w:webHidden/>
              <w:szCs w:val="26"/>
            </w:rPr>
          </w:rPrChange>
        </w:rPr>
        <w:instrText xml:space="preserve"> PAGEREF _Toc136707864 \h </w:instrText>
      </w:r>
      <w:r w:rsidRPr="007330BC">
        <w:rPr>
          <w:rFonts w:ascii="Times New Roman" w:hAnsi="Times New Roman" w:cs="Times New Roman"/>
          <w:iCs w:val="0"/>
          <w:noProof/>
          <w:webHidden/>
          <w:sz w:val="26"/>
          <w:szCs w:val="26"/>
        </w:rPr>
      </w:r>
      <w:r w:rsidRPr="00D6713E">
        <w:rPr>
          <w:rFonts w:ascii="Times New Roman" w:hAnsi="Times New Roman" w:cs="Times New Roman"/>
          <w:iCs w:val="0"/>
          <w:noProof/>
          <w:webHidden/>
          <w:sz w:val="26"/>
          <w:szCs w:val="26"/>
          <w:rPrChange w:id="1139" w:author="ĐÀNG ANH MIN ROG" w:date="2023-06-11T07:18:00Z">
            <w:rPr>
              <w:rFonts w:cs="Times New Roman"/>
              <w:iCs w:val="0"/>
              <w:noProof/>
              <w:webHidden/>
              <w:szCs w:val="26"/>
            </w:rPr>
          </w:rPrChange>
        </w:rPr>
        <w:fldChar w:fldCharType="separate"/>
      </w:r>
      <w:ins w:id="1140" w:author="ĐÀNG ANH MIN ROG" w:date="2023-06-11T07:17:00Z">
        <w:r w:rsidR="00D6713E" w:rsidRPr="00D6713E">
          <w:rPr>
            <w:rFonts w:ascii="Times New Roman" w:hAnsi="Times New Roman" w:cs="Times New Roman"/>
            <w:iCs w:val="0"/>
            <w:noProof/>
            <w:webHidden/>
            <w:sz w:val="26"/>
            <w:szCs w:val="26"/>
            <w:rPrChange w:id="1141" w:author="ĐÀNG ANH MIN ROG" w:date="2023-06-11T07:18:00Z">
              <w:rPr>
                <w:rFonts w:cs="Times New Roman"/>
                <w:iCs w:val="0"/>
                <w:noProof/>
                <w:webHidden/>
                <w:szCs w:val="26"/>
              </w:rPr>
            </w:rPrChange>
          </w:rPr>
          <w:t>13</w:t>
        </w:r>
      </w:ins>
      <w:del w:id="1142" w:author="ĐÀNG ANH MIN ROG" w:date="2023-06-11T07:17:00Z">
        <w:r w:rsidRPr="00D6713E" w:rsidDel="00D6713E">
          <w:rPr>
            <w:rFonts w:ascii="Times New Roman" w:hAnsi="Times New Roman" w:cs="Times New Roman"/>
            <w:iCs w:val="0"/>
            <w:noProof/>
            <w:webHidden/>
            <w:sz w:val="26"/>
            <w:szCs w:val="26"/>
            <w:rPrChange w:id="1143" w:author="ĐÀNG ANH MIN ROG" w:date="2023-06-11T07:18:00Z">
              <w:rPr>
                <w:rFonts w:cs="Times New Roman"/>
                <w:iCs w:val="0"/>
                <w:noProof/>
                <w:webHidden/>
                <w:szCs w:val="26"/>
              </w:rPr>
            </w:rPrChange>
          </w:rPr>
          <w:delText>15</w:delText>
        </w:r>
      </w:del>
      <w:bookmarkEnd w:id="1134"/>
      <w:r w:rsidRPr="00D6713E">
        <w:rPr>
          <w:rFonts w:ascii="Times New Roman" w:hAnsi="Times New Roman" w:cs="Times New Roman"/>
          <w:iCs w:val="0"/>
          <w:noProof/>
          <w:webHidden/>
          <w:sz w:val="26"/>
          <w:szCs w:val="26"/>
          <w:rPrChange w:id="1144"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145" w:author="ĐÀNG ANH MIN ROG" w:date="2023-06-11T07:18:00Z">
            <w:rPr>
              <w:rFonts w:cs="Times New Roman"/>
              <w:iCs w:val="0"/>
              <w:noProof/>
              <w:szCs w:val="26"/>
            </w:rPr>
          </w:rPrChange>
        </w:rPr>
        <w:fldChar w:fldCharType="end"/>
      </w:r>
    </w:p>
    <w:p w14:paraId="6977CF97" w14:textId="1BEF1A65"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146"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147" w:author="ĐÀNG ANH MIN ROG" w:date="2023-06-11T07:18:00Z">
            <w:rPr>
              <w:noProof/>
            </w:rPr>
          </w:rPrChange>
        </w:rPr>
        <w:fldChar w:fldCharType="begin"/>
      </w:r>
      <w:r w:rsidRPr="00D6713E">
        <w:rPr>
          <w:rFonts w:ascii="Times New Roman" w:hAnsi="Times New Roman" w:cs="Times New Roman"/>
          <w:noProof/>
          <w:sz w:val="26"/>
          <w:szCs w:val="26"/>
          <w:rPrChange w:id="1148" w:author="ĐÀNG ANH MIN ROG" w:date="2023-06-11T07:18:00Z">
            <w:rPr>
              <w:noProof/>
            </w:rPr>
          </w:rPrChange>
        </w:rPr>
        <w:instrText>HYPERLINK \l "_Toc136707865"</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149" w:author="ĐÀNG ANH MIN ROG" w:date="2023-06-11T07:18:00Z">
            <w:rPr>
              <w:rFonts w:cs="Times New Roman"/>
              <w:iCs w:val="0"/>
              <w:noProof/>
              <w:szCs w:val="26"/>
            </w:rPr>
          </w:rPrChange>
        </w:rPr>
        <w:fldChar w:fldCharType="separate"/>
      </w:r>
      <w:bookmarkStart w:id="1150" w:name="_Toc136708218"/>
      <w:r w:rsidR="00AE111C" w:rsidRPr="00D6713E">
        <w:rPr>
          <w:rStyle w:val="Hyperlink"/>
          <w:rFonts w:ascii="Times New Roman" w:hAnsi="Times New Roman" w:cs="Times New Roman"/>
          <w:iCs w:val="0"/>
          <w:noProof/>
          <w:sz w:val="26"/>
          <w:szCs w:val="26"/>
          <w:rPrChange w:id="1151" w:author="ĐÀNG ANH MIN ROG" w:date="2023-06-11T07:18:00Z">
            <w:rPr>
              <w:rStyle w:val="Hyperlink"/>
              <w:rFonts w:cs="Times New Roman"/>
              <w:iCs w:val="0"/>
              <w:noProof/>
              <w:szCs w:val="26"/>
            </w:rPr>
          </w:rPrChange>
        </w:rPr>
        <w:t>Hình 3.2. Sơ đồ Class</w:t>
      </w:r>
      <w:r w:rsidR="00AE111C" w:rsidRPr="00D6713E">
        <w:rPr>
          <w:rFonts w:ascii="Times New Roman" w:hAnsi="Times New Roman" w:cs="Times New Roman"/>
          <w:iCs w:val="0"/>
          <w:noProof/>
          <w:webHidden/>
          <w:sz w:val="26"/>
          <w:szCs w:val="26"/>
          <w:rPrChange w:id="1152"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153"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154" w:author="ĐÀNG ANH MIN ROG" w:date="2023-06-11T07:18:00Z">
            <w:rPr>
              <w:rFonts w:cs="Times New Roman"/>
              <w:iCs w:val="0"/>
              <w:noProof/>
              <w:webHidden/>
              <w:szCs w:val="26"/>
            </w:rPr>
          </w:rPrChange>
        </w:rPr>
        <w:instrText xml:space="preserve"> PAGEREF _Toc136707865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155" w:author="ĐÀNG ANH MIN ROG" w:date="2023-06-11T07:18:00Z">
            <w:rPr>
              <w:rFonts w:cs="Times New Roman"/>
              <w:iCs w:val="0"/>
              <w:noProof/>
              <w:webHidden/>
              <w:szCs w:val="26"/>
            </w:rPr>
          </w:rPrChange>
        </w:rPr>
        <w:fldChar w:fldCharType="separate"/>
      </w:r>
      <w:ins w:id="1156" w:author="ĐÀNG ANH MIN ROG" w:date="2023-06-11T07:17:00Z">
        <w:r w:rsidR="00D6713E" w:rsidRPr="00D6713E">
          <w:rPr>
            <w:rFonts w:ascii="Times New Roman" w:hAnsi="Times New Roman" w:cs="Times New Roman"/>
            <w:iCs w:val="0"/>
            <w:noProof/>
            <w:webHidden/>
            <w:sz w:val="26"/>
            <w:szCs w:val="26"/>
            <w:rPrChange w:id="1157" w:author="ĐÀNG ANH MIN ROG" w:date="2023-06-11T07:18:00Z">
              <w:rPr>
                <w:rFonts w:cs="Times New Roman"/>
                <w:iCs w:val="0"/>
                <w:noProof/>
                <w:webHidden/>
                <w:szCs w:val="26"/>
              </w:rPr>
            </w:rPrChange>
          </w:rPr>
          <w:t>14</w:t>
        </w:r>
      </w:ins>
      <w:del w:id="1158" w:author="ĐÀNG ANH MIN ROG" w:date="2023-06-11T07:17:00Z">
        <w:r w:rsidR="00AE111C" w:rsidRPr="00D6713E" w:rsidDel="00D6713E">
          <w:rPr>
            <w:rFonts w:ascii="Times New Roman" w:hAnsi="Times New Roman" w:cs="Times New Roman"/>
            <w:iCs w:val="0"/>
            <w:noProof/>
            <w:webHidden/>
            <w:sz w:val="26"/>
            <w:szCs w:val="26"/>
            <w:rPrChange w:id="1159" w:author="ĐÀNG ANH MIN ROG" w:date="2023-06-11T07:18:00Z">
              <w:rPr>
                <w:rFonts w:cs="Times New Roman"/>
                <w:iCs w:val="0"/>
                <w:noProof/>
                <w:webHidden/>
                <w:szCs w:val="26"/>
              </w:rPr>
            </w:rPrChange>
          </w:rPr>
          <w:delText>16</w:delText>
        </w:r>
      </w:del>
      <w:bookmarkEnd w:id="1150"/>
      <w:r w:rsidR="00AE111C" w:rsidRPr="00D6713E">
        <w:rPr>
          <w:rFonts w:ascii="Times New Roman" w:hAnsi="Times New Roman" w:cs="Times New Roman"/>
          <w:iCs w:val="0"/>
          <w:noProof/>
          <w:webHidden/>
          <w:sz w:val="26"/>
          <w:szCs w:val="26"/>
          <w:rPrChange w:id="1160"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161" w:author="ĐÀNG ANH MIN ROG" w:date="2023-06-11T07:18:00Z">
            <w:rPr>
              <w:rFonts w:cs="Times New Roman"/>
              <w:iCs w:val="0"/>
              <w:noProof/>
              <w:szCs w:val="26"/>
            </w:rPr>
          </w:rPrChange>
        </w:rPr>
        <w:fldChar w:fldCharType="end"/>
      </w:r>
    </w:p>
    <w:p w14:paraId="3463B603" w14:textId="6B5EC713"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162"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163" w:author="ĐÀNG ANH MIN ROG" w:date="2023-06-11T07:18:00Z">
            <w:rPr>
              <w:noProof/>
            </w:rPr>
          </w:rPrChange>
        </w:rPr>
        <w:fldChar w:fldCharType="begin"/>
      </w:r>
      <w:r w:rsidRPr="00D6713E">
        <w:rPr>
          <w:rFonts w:ascii="Times New Roman" w:hAnsi="Times New Roman" w:cs="Times New Roman"/>
          <w:noProof/>
          <w:sz w:val="26"/>
          <w:szCs w:val="26"/>
          <w:rPrChange w:id="1164" w:author="ĐÀNG ANH MIN ROG" w:date="2023-06-11T07:18:00Z">
            <w:rPr>
              <w:noProof/>
            </w:rPr>
          </w:rPrChange>
        </w:rPr>
        <w:instrText>HYPERLINK \l "_Toc136707866"</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165" w:author="ĐÀNG ANH MIN ROG" w:date="2023-06-11T07:18:00Z">
            <w:rPr>
              <w:rFonts w:cs="Times New Roman"/>
              <w:iCs w:val="0"/>
              <w:noProof/>
              <w:szCs w:val="26"/>
            </w:rPr>
          </w:rPrChange>
        </w:rPr>
        <w:fldChar w:fldCharType="separate"/>
      </w:r>
      <w:bookmarkStart w:id="1166" w:name="_Toc136708219"/>
      <w:r w:rsidR="00AE111C" w:rsidRPr="00D6713E">
        <w:rPr>
          <w:rStyle w:val="Hyperlink"/>
          <w:rFonts w:ascii="Times New Roman" w:hAnsi="Times New Roman" w:cs="Times New Roman"/>
          <w:iCs w:val="0"/>
          <w:noProof/>
          <w:sz w:val="26"/>
          <w:szCs w:val="26"/>
          <w:rPrChange w:id="1167" w:author="ĐÀNG ANH MIN ROG" w:date="2023-06-11T07:18:00Z">
            <w:rPr>
              <w:rStyle w:val="Hyperlink"/>
              <w:rFonts w:cs="Times New Roman"/>
              <w:iCs w:val="0"/>
              <w:noProof/>
              <w:szCs w:val="26"/>
            </w:rPr>
          </w:rPrChange>
        </w:rPr>
        <w:t>Hình 3.3. Usecase Tổng quát</w:t>
      </w:r>
      <w:r w:rsidR="00AE111C" w:rsidRPr="00D6713E">
        <w:rPr>
          <w:rFonts w:ascii="Times New Roman" w:hAnsi="Times New Roman" w:cs="Times New Roman"/>
          <w:iCs w:val="0"/>
          <w:noProof/>
          <w:webHidden/>
          <w:sz w:val="26"/>
          <w:szCs w:val="26"/>
          <w:rPrChange w:id="1168"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169"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170" w:author="ĐÀNG ANH MIN ROG" w:date="2023-06-11T07:18:00Z">
            <w:rPr>
              <w:rFonts w:cs="Times New Roman"/>
              <w:iCs w:val="0"/>
              <w:noProof/>
              <w:webHidden/>
              <w:szCs w:val="26"/>
            </w:rPr>
          </w:rPrChange>
        </w:rPr>
        <w:instrText xml:space="preserve"> PAGEREF _Toc136707866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171" w:author="ĐÀNG ANH MIN ROG" w:date="2023-06-11T07:18:00Z">
            <w:rPr>
              <w:rFonts w:cs="Times New Roman"/>
              <w:iCs w:val="0"/>
              <w:noProof/>
              <w:webHidden/>
              <w:szCs w:val="26"/>
            </w:rPr>
          </w:rPrChange>
        </w:rPr>
        <w:fldChar w:fldCharType="separate"/>
      </w:r>
      <w:ins w:id="1172" w:author="ĐÀNG ANH MIN ROG" w:date="2023-06-11T07:17:00Z">
        <w:r w:rsidR="00D6713E" w:rsidRPr="00D6713E">
          <w:rPr>
            <w:rFonts w:ascii="Times New Roman" w:hAnsi="Times New Roman" w:cs="Times New Roman"/>
            <w:iCs w:val="0"/>
            <w:noProof/>
            <w:webHidden/>
            <w:sz w:val="26"/>
            <w:szCs w:val="26"/>
            <w:rPrChange w:id="1173" w:author="ĐÀNG ANH MIN ROG" w:date="2023-06-11T07:18:00Z">
              <w:rPr>
                <w:rFonts w:cs="Times New Roman"/>
                <w:iCs w:val="0"/>
                <w:noProof/>
                <w:webHidden/>
                <w:szCs w:val="26"/>
              </w:rPr>
            </w:rPrChange>
          </w:rPr>
          <w:t>15</w:t>
        </w:r>
      </w:ins>
      <w:del w:id="1174" w:author="ĐÀNG ANH MIN ROG" w:date="2023-06-11T07:17:00Z">
        <w:r w:rsidR="00AE111C" w:rsidRPr="00D6713E" w:rsidDel="00D6713E">
          <w:rPr>
            <w:rFonts w:ascii="Times New Roman" w:hAnsi="Times New Roman" w:cs="Times New Roman"/>
            <w:iCs w:val="0"/>
            <w:noProof/>
            <w:webHidden/>
            <w:sz w:val="26"/>
            <w:szCs w:val="26"/>
            <w:rPrChange w:id="1175" w:author="ĐÀNG ANH MIN ROG" w:date="2023-06-11T07:18:00Z">
              <w:rPr>
                <w:rFonts w:cs="Times New Roman"/>
                <w:iCs w:val="0"/>
                <w:noProof/>
                <w:webHidden/>
                <w:szCs w:val="26"/>
              </w:rPr>
            </w:rPrChange>
          </w:rPr>
          <w:delText>17</w:delText>
        </w:r>
      </w:del>
      <w:bookmarkEnd w:id="1166"/>
      <w:r w:rsidR="00AE111C" w:rsidRPr="00D6713E">
        <w:rPr>
          <w:rFonts w:ascii="Times New Roman" w:hAnsi="Times New Roman" w:cs="Times New Roman"/>
          <w:iCs w:val="0"/>
          <w:noProof/>
          <w:webHidden/>
          <w:sz w:val="26"/>
          <w:szCs w:val="26"/>
          <w:rPrChange w:id="1176"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177" w:author="ĐÀNG ANH MIN ROG" w:date="2023-06-11T07:18:00Z">
            <w:rPr>
              <w:rFonts w:cs="Times New Roman"/>
              <w:iCs w:val="0"/>
              <w:noProof/>
              <w:szCs w:val="26"/>
            </w:rPr>
          </w:rPrChange>
        </w:rPr>
        <w:fldChar w:fldCharType="end"/>
      </w:r>
    </w:p>
    <w:p w14:paraId="704A68FA" w14:textId="4B5D50F6"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178"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179" w:author="ĐÀNG ANH MIN ROG" w:date="2023-06-11T07:18:00Z">
            <w:rPr>
              <w:noProof/>
            </w:rPr>
          </w:rPrChange>
        </w:rPr>
        <w:fldChar w:fldCharType="begin"/>
      </w:r>
      <w:r w:rsidRPr="00D6713E">
        <w:rPr>
          <w:rFonts w:ascii="Times New Roman" w:hAnsi="Times New Roman" w:cs="Times New Roman"/>
          <w:noProof/>
          <w:sz w:val="26"/>
          <w:szCs w:val="26"/>
          <w:rPrChange w:id="1180" w:author="ĐÀNG ANH MIN ROG" w:date="2023-06-11T07:18:00Z">
            <w:rPr>
              <w:noProof/>
            </w:rPr>
          </w:rPrChange>
        </w:rPr>
        <w:instrText>HYPERLINK \l "_Toc136707867"</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181" w:author="ĐÀNG ANH MIN ROG" w:date="2023-06-11T07:18:00Z">
            <w:rPr>
              <w:rFonts w:cs="Times New Roman"/>
              <w:iCs w:val="0"/>
              <w:noProof/>
              <w:szCs w:val="26"/>
            </w:rPr>
          </w:rPrChange>
        </w:rPr>
        <w:fldChar w:fldCharType="separate"/>
      </w:r>
      <w:bookmarkStart w:id="1182" w:name="_Toc136708220"/>
      <w:r w:rsidR="00AE111C" w:rsidRPr="00D6713E">
        <w:rPr>
          <w:rStyle w:val="Hyperlink"/>
          <w:rFonts w:ascii="Times New Roman" w:hAnsi="Times New Roman" w:cs="Times New Roman"/>
          <w:iCs w:val="0"/>
          <w:noProof/>
          <w:sz w:val="26"/>
          <w:szCs w:val="26"/>
          <w:rPrChange w:id="1183" w:author="ĐÀNG ANH MIN ROG" w:date="2023-06-11T07:18:00Z">
            <w:rPr>
              <w:rStyle w:val="Hyperlink"/>
              <w:rFonts w:cs="Times New Roman"/>
              <w:iCs w:val="0"/>
              <w:noProof/>
              <w:szCs w:val="26"/>
            </w:rPr>
          </w:rPrChange>
        </w:rPr>
        <w:t>Hình 3.4. Usecase đăng nhập</w:t>
      </w:r>
      <w:r w:rsidR="00AE111C" w:rsidRPr="00D6713E">
        <w:rPr>
          <w:rFonts w:ascii="Times New Roman" w:hAnsi="Times New Roman" w:cs="Times New Roman"/>
          <w:iCs w:val="0"/>
          <w:noProof/>
          <w:webHidden/>
          <w:sz w:val="26"/>
          <w:szCs w:val="26"/>
          <w:rPrChange w:id="1184"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185"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186" w:author="ĐÀNG ANH MIN ROG" w:date="2023-06-11T07:18:00Z">
            <w:rPr>
              <w:rFonts w:cs="Times New Roman"/>
              <w:iCs w:val="0"/>
              <w:noProof/>
              <w:webHidden/>
              <w:szCs w:val="26"/>
            </w:rPr>
          </w:rPrChange>
        </w:rPr>
        <w:instrText xml:space="preserve"> PAGEREF _Toc136707867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187" w:author="ĐÀNG ANH MIN ROG" w:date="2023-06-11T07:18:00Z">
            <w:rPr>
              <w:rFonts w:cs="Times New Roman"/>
              <w:iCs w:val="0"/>
              <w:noProof/>
              <w:webHidden/>
              <w:szCs w:val="26"/>
            </w:rPr>
          </w:rPrChange>
        </w:rPr>
        <w:fldChar w:fldCharType="separate"/>
      </w:r>
      <w:ins w:id="1188" w:author="ĐÀNG ANH MIN ROG" w:date="2023-06-11T07:17:00Z">
        <w:r w:rsidR="00D6713E" w:rsidRPr="00D6713E">
          <w:rPr>
            <w:rFonts w:ascii="Times New Roman" w:hAnsi="Times New Roman" w:cs="Times New Roman"/>
            <w:iCs w:val="0"/>
            <w:noProof/>
            <w:webHidden/>
            <w:sz w:val="26"/>
            <w:szCs w:val="26"/>
            <w:rPrChange w:id="1189" w:author="ĐÀNG ANH MIN ROG" w:date="2023-06-11T07:18:00Z">
              <w:rPr>
                <w:rFonts w:cs="Times New Roman"/>
                <w:iCs w:val="0"/>
                <w:noProof/>
                <w:webHidden/>
                <w:szCs w:val="26"/>
              </w:rPr>
            </w:rPrChange>
          </w:rPr>
          <w:t>16</w:t>
        </w:r>
      </w:ins>
      <w:del w:id="1190" w:author="ĐÀNG ANH MIN ROG" w:date="2023-06-11T07:17:00Z">
        <w:r w:rsidR="00AE111C" w:rsidRPr="00D6713E" w:rsidDel="00D6713E">
          <w:rPr>
            <w:rFonts w:ascii="Times New Roman" w:hAnsi="Times New Roman" w:cs="Times New Roman"/>
            <w:iCs w:val="0"/>
            <w:noProof/>
            <w:webHidden/>
            <w:sz w:val="26"/>
            <w:szCs w:val="26"/>
            <w:rPrChange w:id="1191" w:author="ĐÀNG ANH MIN ROG" w:date="2023-06-11T07:18:00Z">
              <w:rPr>
                <w:rFonts w:cs="Times New Roman"/>
                <w:iCs w:val="0"/>
                <w:noProof/>
                <w:webHidden/>
                <w:szCs w:val="26"/>
              </w:rPr>
            </w:rPrChange>
          </w:rPr>
          <w:delText>18</w:delText>
        </w:r>
      </w:del>
      <w:bookmarkEnd w:id="1182"/>
      <w:r w:rsidR="00AE111C" w:rsidRPr="00D6713E">
        <w:rPr>
          <w:rFonts w:ascii="Times New Roman" w:hAnsi="Times New Roman" w:cs="Times New Roman"/>
          <w:iCs w:val="0"/>
          <w:noProof/>
          <w:webHidden/>
          <w:sz w:val="26"/>
          <w:szCs w:val="26"/>
          <w:rPrChange w:id="1192"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193" w:author="ĐÀNG ANH MIN ROG" w:date="2023-06-11T07:18:00Z">
            <w:rPr>
              <w:rFonts w:cs="Times New Roman"/>
              <w:iCs w:val="0"/>
              <w:noProof/>
              <w:szCs w:val="26"/>
            </w:rPr>
          </w:rPrChange>
        </w:rPr>
        <w:fldChar w:fldCharType="end"/>
      </w:r>
    </w:p>
    <w:p w14:paraId="71AA417E" w14:textId="5F30659C"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194"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195" w:author="ĐÀNG ANH MIN ROG" w:date="2023-06-11T07:18:00Z">
            <w:rPr>
              <w:noProof/>
            </w:rPr>
          </w:rPrChange>
        </w:rPr>
        <w:fldChar w:fldCharType="begin"/>
      </w:r>
      <w:r w:rsidRPr="00D6713E">
        <w:rPr>
          <w:rFonts w:ascii="Times New Roman" w:hAnsi="Times New Roman" w:cs="Times New Roman"/>
          <w:noProof/>
          <w:sz w:val="26"/>
          <w:szCs w:val="26"/>
          <w:rPrChange w:id="1196" w:author="ĐÀNG ANH MIN ROG" w:date="2023-06-11T07:18:00Z">
            <w:rPr>
              <w:noProof/>
            </w:rPr>
          </w:rPrChange>
        </w:rPr>
        <w:instrText>HYPERLINK \l "_Toc136707868"</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197" w:author="ĐÀNG ANH MIN ROG" w:date="2023-06-11T07:18:00Z">
            <w:rPr>
              <w:rFonts w:cs="Times New Roman"/>
              <w:iCs w:val="0"/>
              <w:noProof/>
              <w:szCs w:val="26"/>
            </w:rPr>
          </w:rPrChange>
        </w:rPr>
        <w:fldChar w:fldCharType="separate"/>
      </w:r>
      <w:bookmarkStart w:id="1198" w:name="_Toc136708221"/>
      <w:r w:rsidR="00AE111C" w:rsidRPr="00D6713E">
        <w:rPr>
          <w:rStyle w:val="Hyperlink"/>
          <w:rFonts w:ascii="Times New Roman" w:hAnsi="Times New Roman" w:cs="Times New Roman"/>
          <w:iCs w:val="0"/>
          <w:noProof/>
          <w:sz w:val="26"/>
          <w:szCs w:val="26"/>
          <w:rPrChange w:id="1199" w:author="ĐÀNG ANH MIN ROG" w:date="2023-06-11T07:18:00Z">
            <w:rPr>
              <w:rStyle w:val="Hyperlink"/>
              <w:rFonts w:cs="Times New Roman"/>
              <w:iCs w:val="0"/>
              <w:noProof/>
              <w:szCs w:val="26"/>
            </w:rPr>
          </w:rPrChange>
        </w:rPr>
        <w:t>Hình 3.5. Usecase quản lý thông tin tài khoản</w:t>
      </w:r>
      <w:r w:rsidR="00AE111C" w:rsidRPr="00D6713E">
        <w:rPr>
          <w:rFonts w:ascii="Times New Roman" w:hAnsi="Times New Roman" w:cs="Times New Roman"/>
          <w:iCs w:val="0"/>
          <w:noProof/>
          <w:webHidden/>
          <w:sz w:val="26"/>
          <w:szCs w:val="26"/>
          <w:rPrChange w:id="1200"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201"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202" w:author="ĐÀNG ANH MIN ROG" w:date="2023-06-11T07:18:00Z">
            <w:rPr>
              <w:rFonts w:cs="Times New Roman"/>
              <w:iCs w:val="0"/>
              <w:noProof/>
              <w:webHidden/>
              <w:szCs w:val="26"/>
            </w:rPr>
          </w:rPrChange>
        </w:rPr>
        <w:instrText xml:space="preserve"> PAGEREF _Toc136707868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203" w:author="ĐÀNG ANH MIN ROG" w:date="2023-06-11T07:18:00Z">
            <w:rPr>
              <w:rFonts w:cs="Times New Roman"/>
              <w:iCs w:val="0"/>
              <w:noProof/>
              <w:webHidden/>
              <w:szCs w:val="26"/>
            </w:rPr>
          </w:rPrChange>
        </w:rPr>
        <w:fldChar w:fldCharType="separate"/>
      </w:r>
      <w:ins w:id="1204" w:author="ĐÀNG ANH MIN ROG" w:date="2023-06-11T07:17:00Z">
        <w:r w:rsidR="00D6713E" w:rsidRPr="00D6713E">
          <w:rPr>
            <w:rFonts w:ascii="Times New Roman" w:hAnsi="Times New Roman" w:cs="Times New Roman"/>
            <w:iCs w:val="0"/>
            <w:noProof/>
            <w:webHidden/>
            <w:sz w:val="26"/>
            <w:szCs w:val="26"/>
            <w:rPrChange w:id="1205" w:author="ĐÀNG ANH MIN ROG" w:date="2023-06-11T07:18:00Z">
              <w:rPr>
                <w:rFonts w:cs="Times New Roman"/>
                <w:iCs w:val="0"/>
                <w:noProof/>
                <w:webHidden/>
                <w:szCs w:val="26"/>
              </w:rPr>
            </w:rPrChange>
          </w:rPr>
          <w:t>16</w:t>
        </w:r>
      </w:ins>
      <w:del w:id="1206" w:author="ĐÀNG ANH MIN ROG" w:date="2023-06-11T07:17:00Z">
        <w:r w:rsidR="00AE111C" w:rsidRPr="00D6713E" w:rsidDel="00D6713E">
          <w:rPr>
            <w:rFonts w:ascii="Times New Roman" w:hAnsi="Times New Roman" w:cs="Times New Roman"/>
            <w:iCs w:val="0"/>
            <w:noProof/>
            <w:webHidden/>
            <w:sz w:val="26"/>
            <w:szCs w:val="26"/>
            <w:rPrChange w:id="1207" w:author="ĐÀNG ANH MIN ROG" w:date="2023-06-11T07:18:00Z">
              <w:rPr>
                <w:rFonts w:cs="Times New Roman"/>
                <w:iCs w:val="0"/>
                <w:noProof/>
                <w:webHidden/>
                <w:szCs w:val="26"/>
              </w:rPr>
            </w:rPrChange>
          </w:rPr>
          <w:delText>18</w:delText>
        </w:r>
      </w:del>
      <w:bookmarkEnd w:id="1198"/>
      <w:r w:rsidR="00AE111C" w:rsidRPr="00D6713E">
        <w:rPr>
          <w:rFonts w:ascii="Times New Roman" w:hAnsi="Times New Roman" w:cs="Times New Roman"/>
          <w:iCs w:val="0"/>
          <w:noProof/>
          <w:webHidden/>
          <w:sz w:val="26"/>
          <w:szCs w:val="26"/>
          <w:rPrChange w:id="1208"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209" w:author="ĐÀNG ANH MIN ROG" w:date="2023-06-11T07:18:00Z">
            <w:rPr>
              <w:rFonts w:cs="Times New Roman"/>
              <w:iCs w:val="0"/>
              <w:noProof/>
              <w:szCs w:val="26"/>
            </w:rPr>
          </w:rPrChange>
        </w:rPr>
        <w:fldChar w:fldCharType="end"/>
      </w:r>
    </w:p>
    <w:p w14:paraId="2B9F7696" w14:textId="08426454"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210"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211" w:author="ĐÀNG ANH MIN ROG" w:date="2023-06-11T07:18:00Z">
            <w:rPr>
              <w:noProof/>
            </w:rPr>
          </w:rPrChange>
        </w:rPr>
        <w:fldChar w:fldCharType="begin"/>
      </w:r>
      <w:r w:rsidRPr="00D6713E">
        <w:rPr>
          <w:rFonts w:ascii="Times New Roman" w:hAnsi="Times New Roman" w:cs="Times New Roman"/>
          <w:noProof/>
          <w:sz w:val="26"/>
          <w:szCs w:val="26"/>
          <w:rPrChange w:id="1212" w:author="ĐÀNG ANH MIN ROG" w:date="2023-06-11T07:18:00Z">
            <w:rPr>
              <w:noProof/>
            </w:rPr>
          </w:rPrChange>
        </w:rPr>
        <w:instrText>HYPERLINK \l "_Toc136707869"</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213" w:author="ĐÀNG ANH MIN ROG" w:date="2023-06-11T07:18:00Z">
            <w:rPr>
              <w:rFonts w:cs="Times New Roman"/>
              <w:iCs w:val="0"/>
              <w:noProof/>
              <w:szCs w:val="26"/>
            </w:rPr>
          </w:rPrChange>
        </w:rPr>
        <w:fldChar w:fldCharType="separate"/>
      </w:r>
      <w:bookmarkStart w:id="1214" w:name="_Toc136708222"/>
      <w:r w:rsidR="00AE111C" w:rsidRPr="00D6713E">
        <w:rPr>
          <w:rStyle w:val="Hyperlink"/>
          <w:rFonts w:ascii="Times New Roman" w:hAnsi="Times New Roman" w:cs="Times New Roman"/>
          <w:iCs w:val="0"/>
          <w:noProof/>
          <w:sz w:val="26"/>
          <w:szCs w:val="26"/>
          <w:rPrChange w:id="1215" w:author="ĐÀNG ANH MIN ROG" w:date="2023-06-11T07:18:00Z">
            <w:rPr>
              <w:rStyle w:val="Hyperlink"/>
              <w:rFonts w:cs="Times New Roman"/>
              <w:iCs w:val="0"/>
              <w:noProof/>
              <w:szCs w:val="26"/>
            </w:rPr>
          </w:rPrChange>
        </w:rPr>
        <w:t>Hình 3.6. Usecase chỉnh sửa thông tin tài khoản</w:t>
      </w:r>
      <w:r w:rsidR="00AE111C" w:rsidRPr="00D6713E">
        <w:rPr>
          <w:rFonts w:ascii="Times New Roman" w:hAnsi="Times New Roman" w:cs="Times New Roman"/>
          <w:iCs w:val="0"/>
          <w:noProof/>
          <w:webHidden/>
          <w:sz w:val="26"/>
          <w:szCs w:val="26"/>
          <w:rPrChange w:id="1216"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217"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218" w:author="ĐÀNG ANH MIN ROG" w:date="2023-06-11T07:18:00Z">
            <w:rPr>
              <w:rFonts w:cs="Times New Roman"/>
              <w:iCs w:val="0"/>
              <w:noProof/>
              <w:webHidden/>
              <w:szCs w:val="26"/>
            </w:rPr>
          </w:rPrChange>
        </w:rPr>
        <w:instrText xml:space="preserve"> PAGEREF _Toc136707869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219" w:author="ĐÀNG ANH MIN ROG" w:date="2023-06-11T07:18:00Z">
            <w:rPr>
              <w:rFonts w:cs="Times New Roman"/>
              <w:iCs w:val="0"/>
              <w:noProof/>
              <w:webHidden/>
              <w:szCs w:val="26"/>
            </w:rPr>
          </w:rPrChange>
        </w:rPr>
        <w:fldChar w:fldCharType="separate"/>
      </w:r>
      <w:ins w:id="1220" w:author="ĐÀNG ANH MIN ROG" w:date="2023-06-11T07:17:00Z">
        <w:r w:rsidR="00D6713E" w:rsidRPr="00D6713E">
          <w:rPr>
            <w:rFonts w:ascii="Times New Roman" w:hAnsi="Times New Roman" w:cs="Times New Roman"/>
            <w:iCs w:val="0"/>
            <w:noProof/>
            <w:webHidden/>
            <w:sz w:val="26"/>
            <w:szCs w:val="26"/>
            <w:rPrChange w:id="1221" w:author="ĐÀNG ANH MIN ROG" w:date="2023-06-11T07:18:00Z">
              <w:rPr>
                <w:rFonts w:cs="Times New Roman"/>
                <w:iCs w:val="0"/>
                <w:noProof/>
                <w:webHidden/>
                <w:szCs w:val="26"/>
              </w:rPr>
            </w:rPrChange>
          </w:rPr>
          <w:t>17</w:t>
        </w:r>
      </w:ins>
      <w:del w:id="1222" w:author="ĐÀNG ANH MIN ROG" w:date="2023-06-11T07:17:00Z">
        <w:r w:rsidR="00AE111C" w:rsidRPr="00D6713E" w:rsidDel="00D6713E">
          <w:rPr>
            <w:rFonts w:ascii="Times New Roman" w:hAnsi="Times New Roman" w:cs="Times New Roman"/>
            <w:iCs w:val="0"/>
            <w:noProof/>
            <w:webHidden/>
            <w:sz w:val="26"/>
            <w:szCs w:val="26"/>
            <w:rPrChange w:id="1223" w:author="ĐÀNG ANH MIN ROG" w:date="2023-06-11T07:18:00Z">
              <w:rPr>
                <w:rFonts w:cs="Times New Roman"/>
                <w:iCs w:val="0"/>
                <w:noProof/>
                <w:webHidden/>
                <w:szCs w:val="26"/>
              </w:rPr>
            </w:rPrChange>
          </w:rPr>
          <w:delText>19</w:delText>
        </w:r>
      </w:del>
      <w:bookmarkEnd w:id="1214"/>
      <w:r w:rsidR="00AE111C" w:rsidRPr="00D6713E">
        <w:rPr>
          <w:rFonts w:ascii="Times New Roman" w:hAnsi="Times New Roman" w:cs="Times New Roman"/>
          <w:iCs w:val="0"/>
          <w:noProof/>
          <w:webHidden/>
          <w:sz w:val="26"/>
          <w:szCs w:val="26"/>
          <w:rPrChange w:id="1224"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225" w:author="ĐÀNG ANH MIN ROG" w:date="2023-06-11T07:18:00Z">
            <w:rPr>
              <w:rFonts w:cs="Times New Roman"/>
              <w:iCs w:val="0"/>
              <w:noProof/>
              <w:szCs w:val="26"/>
            </w:rPr>
          </w:rPrChange>
        </w:rPr>
        <w:fldChar w:fldCharType="end"/>
      </w:r>
    </w:p>
    <w:p w14:paraId="1F951D0E" w14:textId="7E47F323"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226"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227" w:author="ĐÀNG ANH MIN ROG" w:date="2023-06-11T07:18:00Z">
            <w:rPr>
              <w:noProof/>
            </w:rPr>
          </w:rPrChange>
        </w:rPr>
        <w:fldChar w:fldCharType="begin"/>
      </w:r>
      <w:r w:rsidRPr="00D6713E">
        <w:rPr>
          <w:rFonts w:ascii="Times New Roman" w:hAnsi="Times New Roman" w:cs="Times New Roman"/>
          <w:noProof/>
          <w:sz w:val="26"/>
          <w:szCs w:val="26"/>
          <w:rPrChange w:id="1228" w:author="ĐÀNG ANH MIN ROG" w:date="2023-06-11T07:18:00Z">
            <w:rPr>
              <w:noProof/>
            </w:rPr>
          </w:rPrChange>
        </w:rPr>
        <w:instrText>HYPERLINK \l "_Toc136707870"</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229" w:author="ĐÀNG ANH MIN ROG" w:date="2023-06-11T07:18:00Z">
            <w:rPr>
              <w:rFonts w:cs="Times New Roman"/>
              <w:iCs w:val="0"/>
              <w:noProof/>
              <w:szCs w:val="26"/>
            </w:rPr>
          </w:rPrChange>
        </w:rPr>
        <w:fldChar w:fldCharType="separate"/>
      </w:r>
      <w:bookmarkStart w:id="1230" w:name="_Toc136708223"/>
      <w:r w:rsidR="00AE111C" w:rsidRPr="00D6713E">
        <w:rPr>
          <w:rStyle w:val="Hyperlink"/>
          <w:rFonts w:ascii="Times New Roman" w:hAnsi="Times New Roman" w:cs="Times New Roman"/>
          <w:iCs w:val="0"/>
          <w:noProof/>
          <w:sz w:val="26"/>
          <w:szCs w:val="26"/>
          <w:rPrChange w:id="1231" w:author="ĐÀNG ANH MIN ROG" w:date="2023-06-11T07:18:00Z">
            <w:rPr>
              <w:rStyle w:val="Hyperlink"/>
              <w:rFonts w:cs="Times New Roman"/>
              <w:iCs w:val="0"/>
              <w:noProof/>
              <w:szCs w:val="26"/>
            </w:rPr>
          </w:rPrChange>
        </w:rPr>
        <w:t>Hình 3.7. Usecase đổi mật khẩu</w:t>
      </w:r>
      <w:r w:rsidR="00AE111C" w:rsidRPr="00D6713E">
        <w:rPr>
          <w:rFonts w:ascii="Times New Roman" w:hAnsi="Times New Roman" w:cs="Times New Roman"/>
          <w:iCs w:val="0"/>
          <w:noProof/>
          <w:webHidden/>
          <w:sz w:val="26"/>
          <w:szCs w:val="26"/>
          <w:rPrChange w:id="1232"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233"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234" w:author="ĐÀNG ANH MIN ROG" w:date="2023-06-11T07:18:00Z">
            <w:rPr>
              <w:rFonts w:cs="Times New Roman"/>
              <w:iCs w:val="0"/>
              <w:noProof/>
              <w:webHidden/>
              <w:szCs w:val="26"/>
            </w:rPr>
          </w:rPrChange>
        </w:rPr>
        <w:instrText xml:space="preserve"> PAGEREF _Toc136707870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235" w:author="ĐÀNG ANH MIN ROG" w:date="2023-06-11T07:18:00Z">
            <w:rPr>
              <w:rFonts w:cs="Times New Roman"/>
              <w:iCs w:val="0"/>
              <w:noProof/>
              <w:webHidden/>
              <w:szCs w:val="26"/>
            </w:rPr>
          </w:rPrChange>
        </w:rPr>
        <w:fldChar w:fldCharType="separate"/>
      </w:r>
      <w:ins w:id="1236" w:author="ĐÀNG ANH MIN ROG" w:date="2023-06-11T07:17:00Z">
        <w:r w:rsidR="00D6713E" w:rsidRPr="00D6713E">
          <w:rPr>
            <w:rFonts w:ascii="Times New Roman" w:hAnsi="Times New Roman" w:cs="Times New Roman"/>
            <w:iCs w:val="0"/>
            <w:noProof/>
            <w:webHidden/>
            <w:sz w:val="26"/>
            <w:szCs w:val="26"/>
            <w:rPrChange w:id="1237" w:author="ĐÀNG ANH MIN ROG" w:date="2023-06-11T07:18:00Z">
              <w:rPr>
                <w:rFonts w:cs="Times New Roman"/>
                <w:iCs w:val="0"/>
                <w:noProof/>
                <w:webHidden/>
                <w:szCs w:val="26"/>
              </w:rPr>
            </w:rPrChange>
          </w:rPr>
          <w:t>17</w:t>
        </w:r>
      </w:ins>
      <w:del w:id="1238" w:author="ĐÀNG ANH MIN ROG" w:date="2023-06-11T07:17:00Z">
        <w:r w:rsidR="00AE111C" w:rsidRPr="00D6713E" w:rsidDel="00D6713E">
          <w:rPr>
            <w:rFonts w:ascii="Times New Roman" w:hAnsi="Times New Roman" w:cs="Times New Roman"/>
            <w:iCs w:val="0"/>
            <w:noProof/>
            <w:webHidden/>
            <w:sz w:val="26"/>
            <w:szCs w:val="26"/>
            <w:rPrChange w:id="1239" w:author="ĐÀNG ANH MIN ROG" w:date="2023-06-11T07:18:00Z">
              <w:rPr>
                <w:rFonts w:cs="Times New Roman"/>
                <w:iCs w:val="0"/>
                <w:noProof/>
                <w:webHidden/>
                <w:szCs w:val="26"/>
              </w:rPr>
            </w:rPrChange>
          </w:rPr>
          <w:delText>19</w:delText>
        </w:r>
      </w:del>
      <w:bookmarkEnd w:id="1230"/>
      <w:r w:rsidR="00AE111C" w:rsidRPr="00D6713E">
        <w:rPr>
          <w:rFonts w:ascii="Times New Roman" w:hAnsi="Times New Roman" w:cs="Times New Roman"/>
          <w:iCs w:val="0"/>
          <w:noProof/>
          <w:webHidden/>
          <w:sz w:val="26"/>
          <w:szCs w:val="26"/>
          <w:rPrChange w:id="1240"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241" w:author="ĐÀNG ANH MIN ROG" w:date="2023-06-11T07:18:00Z">
            <w:rPr>
              <w:rFonts w:cs="Times New Roman"/>
              <w:iCs w:val="0"/>
              <w:noProof/>
              <w:szCs w:val="26"/>
            </w:rPr>
          </w:rPrChange>
        </w:rPr>
        <w:fldChar w:fldCharType="end"/>
      </w:r>
    </w:p>
    <w:p w14:paraId="36885D48" w14:textId="5B6C874A"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242"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243" w:author="ĐÀNG ANH MIN ROG" w:date="2023-06-11T07:18:00Z">
            <w:rPr>
              <w:noProof/>
            </w:rPr>
          </w:rPrChange>
        </w:rPr>
        <w:fldChar w:fldCharType="begin"/>
      </w:r>
      <w:r w:rsidRPr="00D6713E">
        <w:rPr>
          <w:rFonts w:ascii="Times New Roman" w:hAnsi="Times New Roman" w:cs="Times New Roman"/>
          <w:noProof/>
          <w:sz w:val="26"/>
          <w:szCs w:val="26"/>
          <w:rPrChange w:id="1244" w:author="ĐÀNG ANH MIN ROG" w:date="2023-06-11T07:18:00Z">
            <w:rPr>
              <w:noProof/>
            </w:rPr>
          </w:rPrChange>
        </w:rPr>
        <w:instrText>HYPERLINK \l "_Toc136707871"</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245" w:author="ĐÀNG ANH MIN ROG" w:date="2023-06-11T07:18:00Z">
            <w:rPr>
              <w:rFonts w:cs="Times New Roman"/>
              <w:iCs w:val="0"/>
              <w:noProof/>
              <w:szCs w:val="26"/>
            </w:rPr>
          </w:rPrChange>
        </w:rPr>
        <w:fldChar w:fldCharType="separate"/>
      </w:r>
      <w:bookmarkStart w:id="1246" w:name="_Toc136708224"/>
      <w:r w:rsidR="00AE111C" w:rsidRPr="00D6713E">
        <w:rPr>
          <w:rStyle w:val="Hyperlink"/>
          <w:rFonts w:ascii="Times New Roman" w:hAnsi="Times New Roman" w:cs="Times New Roman"/>
          <w:iCs w:val="0"/>
          <w:noProof/>
          <w:sz w:val="26"/>
          <w:szCs w:val="26"/>
          <w:rPrChange w:id="1247" w:author="ĐÀNG ANH MIN ROG" w:date="2023-06-11T07:18:00Z">
            <w:rPr>
              <w:rStyle w:val="Hyperlink"/>
              <w:rFonts w:cs="Times New Roman"/>
              <w:iCs w:val="0"/>
              <w:noProof/>
              <w:szCs w:val="26"/>
            </w:rPr>
          </w:rPrChange>
        </w:rPr>
        <w:t>Hình 3.8. Usecase mua sản phẩm</w:t>
      </w:r>
      <w:r w:rsidR="00AE111C" w:rsidRPr="00D6713E">
        <w:rPr>
          <w:rFonts w:ascii="Times New Roman" w:hAnsi="Times New Roman" w:cs="Times New Roman"/>
          <w:iCs w:val="0"/>
          <w:noProof/>
          <w:webHidden/>
          <w:sz w:val="26"/>
          <w:szCs w:val="26"/>
          <w:rPrChange w:id="1248"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249"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250" w:author="ĐÀNG ANH MIN ROG" w:date="2023-06-11T07:18:00Z">
            <w:rPr>
              <w:rFonts w:cs="Times New Roman"/>
              <w:iCs w:val="0"/>
              <w:noProof/>
              <w:webHidden/>
              <w:szCs w:val="26"/>
            </w:rPr>
          </w:rPrChange>
        </w:rPr>
        <w:instrText xml:space="preserve"> PAGEREF _Toc136707871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251" w:author="ĐÀNG ANH MIN ROG" w:date="2023-06-11T07:18:00Z">
            <w:rPr>
              <w:rFonts w:cs="Times New Roman"/>
              <w:iCs w:val="0"/>
              <w:noProof/>
              <w:webHidden/>
              <w:szCs w:val="26"/>
            </w:rPr>
          </w:rPrChange>
        </w:rPr>
        <w:fldChar w:fldCharType="separate"/>
      </w:r>
      <w:ins w:id="1252" w:author="ĐÀNG ANH MIN ROG" w:date="2023-06-11T07:17:00Z">
        <w:r w:rsidR="00D6713E" w:rsidRPr="00D6713E">
          <w:rPr>
            <w:rFonts w:ascii="Times New Roman" w:hAnsi="Times New Roman" w:cs="Times New Roman"/>
            <w:iCs w:val="0"/>
            <w:noProof/>
            <w:webHidden/>
            <w:sz w:val="26"/>
            <w:szCs w:val="26"/>
            <w:rPrChange w:id="1253" w:author="ĐÀNG ANH MIN ROG" w:date="2023-06-11T07:18:00Z">
              <w:rPr>
                <w:rFonts w:cs="Times New Roman"/>
                <w:iCs w:val="0"/>
                <w:noProof/>
                <w:webHidden/>
                <w:szCs w:val="26"/>
              </w:rPr>
            </w:rPrChange>
          </w:rPr>
          <w:t>18</w:t>
        </w:r>
      </w:ins>
      <w:del w:id="1254" w:author="ĐÀNG ANH MIN ROG" w:date="2023-06-11T07:17:00Z">
        <w:r w:rsidR="00AE111C" w:rsidRPr="00D6713E" w:rsidDel="00D6713E">
          <w:rPr>
            <w:rFonts w:ascii="Times New Roman" w:hAnsi="Times New Roman" w:cs="Times New Roman"/>
            <w:iCs w:val="0"/>
            <w:noProof/>
            <w:webHidden/>
            <w:sz w:val="26"/>
            <w:szCs w:val="26"/>
            <w:rPrChange w:id="1255" w:author="ĐÀNG ANH MIN ROG" w:date="2023-06-11T07:18:00Z">
              <w:rPr>
                <w:rFonts w:cs="Times New Roman"/>
                <w:iCs w:val="0"/>
                <w:noProof/>
                <w:webHidden/>
                <w:szCs w:val="26"/>
              </w:rPr>
            </w:rPrChange>
          </w:rPr>
          <w:delText>20</w:delText>
        </w:r>
      </w:del>
      <w:bookmarkEnd w:id="1246"/>
      <w:r w:rsidR="00AE111C" w:rsidRPr="00D6713E">
        <w:rPr>
          <w:rFonts w:ascii="Times New Roman" w:hAnsi="Times New Roman" w:cs="Times New Roman"/>
          <w:iCs w:val="0"/>
          <w:noProof/>
          <w:webHidden/>
          <w:sz w:val="26"/>
          <w:szCs w:val="26"/>
          <w:rPrChange w:id="1256"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257" w:author="ĐÀNG ANH MIN ROG" w:date="2023-06-11T07:18:00Z">
            <w:rPr>
              <w:rFonts w:cs="Times New Roman"/>
              <w:iCs w:val="0"/>
              <w:noProof/>
              <w:szCs w:val="26"/>
            </w:rPr>
          </w:rPrChange>
        </w:rPr>
        <w:fldChar w:fldCharType="end"/>
      </w:r>
    </w:p>
    <w:p w14:paraId="286F59AA" w14:textId="589F6FFA"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258"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259" w:author="ĐÀNG ANH MIN ROG" w:date="2023-06-11T07:18:00Z">
            <w:rPr>
              <w:noProof/>
            </w:rPr>
          </w:rPrChange>
        </w:rPr>
        <w:fldChar w:fldCharType="begin"/>
      </w:r>
      <w:r w:rsidRPr="00D6713E">
        <w:rPr>
          <w:rFonts w:ascii="Times New Roman" w:hAnsi="Times New Roman" w:cs="Times New Roman"/>
          <w:noProof/>
          <w:sz w:val="26"/>
          <w:szCs w:val="26"/>
          <w:rPrChange w:id="1260" w:author="ĐÀNG ANH MIN ROG" w:date="2023-06-11T07:18:00Z">
            <w:rPr>
              <w:noProof/>
            </w:rPr>
          </w:rPrChange>
        </w:rPr>
        <w:instrText>HYPERLINK \l "_Toc136707872"</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261" w:author="ĐÀNG ANH MIN ROG" w:date="2023-06-11T07:18:00Z">
            <w:rPr>
              <w:rFonts w:cs="Times New Roman"/>
              <w:iCs w:val="0"/>
              <w:noProof/>
              <w:szCs w:val="26"/>
            </w:rPr>
          </w:rPrChange>
        </w:rPr>
        <w:fldChar w:fldCharType="separate"/>
      </w:r>
      <w:bookmarkStart w:id="1262" w:name="_Toc136708225"/>
      <w:r w:rsidR="00AE111C" w:rsidRPr="00D6713E">
        <w:rPr>
          <w:rStyle w:val="Hyperlink"/>
          <w:rFonts w:ascii="Times New Roman" w:hAnsi="Times New Roman" w:cs="Times New Roman"/>
          <w:iCs w:val="0"/>
          <w:noProof/>
          <w:sz w:val="26"/>
          <w:szCs w:val="26"/>
          <w:rPrChange w:id="1263" w:author="ĐÀNG ANH MIN ROG" w:date="2023-06-11T07:18:00Z">
            <w:rPr>
              <w:rStyle w:val="Hyperlink"/>
              <w:rFonts w:cs="Times New Roman"/>
              <w:iCs w:val="0"/>
              <w:noProof/>
              <w:szCs w:val="26"/>
            </w:rPr>
          </w:rPrChange>
        </w:rPr>
        <w:t>Hình 3.9. Usecase quản lý thông tin khách hàng</w:t>
      </w:r>
      <w:r w:rsidR="00AE111C" w:rsidRPr="00D6713E">
        <w:rPr>
          <w:rFonts w:ascii="Times New Roman" w:hAnsi="Times New Roman" w:cs="Times New Roman"/>
          <w:iCs w:val="0"/>
          <w:noProof/>
          <w:webHidden/>
          <w:sz w:val="26"/>
          <w:szCs w:val="26"/>
          <w:rPrChange w:id="1264"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265"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266" w:author="ĐÀNG ANH MIN ROG" w:date="2023-06-11T07:18:00Z">
            <w:rPr>
              <w:rFonts w:cs="Times New Roman"/>
              <w:iCs w:val="0"/>
              <w:noProof/>
              <w:webHidden/>
              <w:szCs w:val="26"/>
            </w:rPr>
          </w:rPrChange>
        </w:rPr>
        <w:instrText xml:space="preserve"> PAGEREF _Toc136707872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267" w:author="ĐÀNG ANH MIN ROG" w:date="2023-06-11T07:18:00Z">
            <w:rPr>
              <w:rFonts w:cs="Times New Roman"/>
              <w:iCs w:val="0"/>
              <w:noProof/>
              <w:webHidden/>
              <w:szCs w:val="26"/>
            </w:rPr>
          </w:rPrChange>
        </w:rPr>
        <w:fldChar w:fldCharType="separate"/>
      </w:r>
      <w:ins w:id="1268" w:author="ĐÀNG ANH MIN ROG" w:date="2023-06-11T07:17:00Z">
        <w:r w:rsidR="00D6713E" w:rsidRPr="00D6713E">
          <w:rPr>
            <w:rFonts w:ascii="Times New Roman" w:hAnsi="Times New Roman" w:cs="Times New Roman"/>
            <w:iCs w:val="0"/>
            <w:noProof/>
            <w:webHidden/>
            <w:sz w:val="26"/>
            <w:szCs w:val="26"/>
            <w:rPrChange w:id="1269" w:author="ĐÀNG ANH MIN ROG" w:date="2023-06-11T07:18:00Z">
              <w:rPr>
                <w:rFonts w:cs="Times New Roman"/>
                <w:iCs w:val="0"/>
                <w:noProof/>
                <w:webHidden/>
                <w:szCs w:val="26"/>
              </w:rPr>
            </w:rPrChange>
          </w:rPr>
          <w:t>18</w:t>
        </w:r>
      </w:ins>
      <w:del w:id="1270" w:author="ĐÀNG ANH MIN ROG" w:date="2023-06-11T07:17:00Z">
        <w:r w:rsidR="00AE111C" w:rsidRPr="00D6713E" w:rsidDel="00D6713E">
          <w:rPr>
            <w:rFonts w:ascii="Times New Roman" w:hAnsi="Times New Roman" w:cs="Times New Roman"/>
            <w:iCs w:val="0"/>
            <w:noProof/>
            <w:webHidden/>
            <w:sz w:val="26"/>
            <w:szCs w:val="26"/>
            <w:rPrChange w:id="1271" w:author="ĐÀNG ANH MIN ROG" w:date="2023-06-11T07:18:00Z">
              <w:rPr>
                <w:rFonts w:cs="Times New Roman"/>
                <w:iCs w:val="0"/>
                <w:noProof/>
                <w:webHidden/>
                <w:szCs w:val="26"/>
              </w:rPr>
            </w:rPrChange>
          </w:rPr>
          <w:delText>20</w:delText>
        </w:r>
      </w:del>
      <w:bookmarkEnd w:id="1262"/>
      <w:r w:rsidR="00AE111C" w:rsidRPr="00D6713E">
        <w:rPr>
          <w:rFonts w:ascii="Times New Roman" w:hAnsi="Times New Roman" w:cs="Times New Roman"/>
          <w:iCs w:val="0"/>
          <w:noProof/>
          <w:webHidden/>
          <w:sz w:val="26"/>
          <w:szCs w:val="26"/>
          <w:rPrChange w:id="1272"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273" w:author="ĐÀNG ANH MIN ROG" w:date="2023-06-11T07:18:00Z">
            <w:rPr>
              <w:rFonts w:cs="Times New Roman"/>
              <w:iCs w:val="0"/>
              <w:noProof/>
              <w:szCs w:val="26"/>
            </w:rPr>
          </w:rPrChange>
        </w:rPr>
        <w:fldChar w:fldCharType="end"/>
      </w:r>
    </w:p>
    <w:p w14:paraId="52CFA5AC" w14:textId="4EA43DD1"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274"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275" w:author="ĐÀNG ANH MIN ROG" w:date="2023-06-11T07:18:00Z">
            <w:rPr>
              <w:noProof/>
            </w:rPr>
          </w:rPrChange>
        </w:rPr>
        <w:fldChar w:fldCharType="begin"/>
      </w:r>
      <w:r w:rsidRPr="00D6713E">
        <w:rPr>
          <w:rFonts w:ascii="Times New Roman" w:hAnsi="Times New Roman" w:cs="Times New Roman"/>
          <w:noProof/>
          <w:sz w:val="26"/>
          <w:szCs w:val="26"/>
          <w:rPrChange w:id="1276" w:author="ĐÀNG ANH MIN ROG" w:date="2023-06-11T07:18:00Z">
            <w:rPr>
              <w:noProof/>
            </w:rPr>
          </w:rPrChange>
        </w:rPr>
        <w:instrText>HYPERLINK \l "_Toc136707873"</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277" w:author="ĐÀNG ANH MIN ROG" w:date="2023-06-11T07:18:00Z">
            <w:rPr>
              <w:rFonts w:cs="Times New Roman"/>
              <w:iCs w:val="0"/>
              <w:noProof/>
              <w:szCs w:val="26"/>
            </w:rPr>
          </w:rPrChange>
        </w:rPr>
        <w:fldChar w:fldCharType="separate"/>
      </w:r>
      <w:bookmarkStart w:id="1278" w:name="_Toc136708226"/>
      <w:r w:rsidR="00AE111C" w:rsidRPr="00D6713E">
        <w:rPr>
          <w:rStyle w:val="Hyperlink"/>
          <w:rFonts w:ascii="Times New Roman" w:hAnsi="Times New Roman" w:cs="Times New Roman"/>
          <w:iCs w:val="0"/>
          <w:noProof/>
          <w:sz w:val="26"/>
          <w:szCs w:val="26"/>
          <w:rPrChange w:id="1279" w:author="ĐÀNG ANH MIN ROG" w:date="2023-06-11T07:18:00Z">
            <w:rPr>
              <w:rStyle w:val="Hyperlink"/>
              <w:rFonts w:cs="Times New Roman"/>
              <w:iCs w:val="0"/>
              <w:noProof/>
              <w:szCs w:val="26"/>
            </w:rPr>
          </w:rPrChange>
        </w:rPr>
        <w:t>Hình 3.10. Usecase quản lý thông tin loại sản phẩm</w:t>
      </w:r>
      <w:r w:rsidR="00AE111C" w:rsidRPr="00D6713E">
        <w:rPr>
          <w:rFonts w:ascii="Times New Roman" w:hAnsi="Times New Roman" w:cs="Times New Roman"/>
          <w:iCs w:val="0"/>
          <w:noProof/>
          <w:webHidden/>
          <w:sz w:val="26"/>
          <w:szCs w:val="26"/>
          <w:rPrChange w:id="1280"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281"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282" w:author="ĐÀNG ANH MIN ROG" w:date="2023-06-11T07:18:00Z">
            <w:rPr>
              <w:rFonts w:cs="Times New Roman"/>
              <w:iCs w:val="0"/>
              <w:noProof/>
              <w:webHidden/>
              <w:szCs w:val="26"/>
            </w:rPr>
          </w:rPrChange>
        </w:rPr>
        <w:instrText xml:space="preserve"> PAGEREF _Toc136707873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283" w:author="ĐÀNG ANH MIN ROG" w:date="2023-06-11T07:18:00Z">
            <w:rPr>
              <w:rFonts w:cs="Times New Roman"/>
              <w:iCs w:val="0"/>
              <w:noProof/>
              <w:webHidden/>
              <w:szCs w:val="26"/>
            </w:rPr>
          </w:rPrChange>
        </w:rPr>
        <w:fldChar w:fldCharType="separate"/>
      </w:r>
      <w:ins w:id="1284" w:author="ĐÀNG ANH MIN ROG" w:date="2023-06-11T07:17:00Z">
        <w:r w:rsidR="00D6713E" w:rsidRPr="00D6713E">
          <w:rPr>
            <w:rFonts w:ascii="Times New Roman" w:hAnsi="Times New Roman" w:cs="Times New Roman"/>
            <w:iCs w:val="0"/>
            <w:noProof/>
            <w:webHidden/>
            <w:sz w:val="26"/>
            <w:szCs w:val="26"/>
            <w:rPrChange w:id="1285" w:author="ĐÀNG ANH MIN ROG" w:date="2023-06-11T07:18:00Z">
              <w:rPr>
                <w:rFonts w:cs="Times New Roman"/>
                <w:iCs w:val="0"/>
                <w:noProof/>
                <w:webHidden/>
                <w:szCs w:val="26"/>
              </w:rPr>
            </w:rPrChange>
          </w:rPr>
          <w:t>19</w:t>
        </w:r>
      </w:ins>
      <w:del w:id="1286" w:author="ĐÀNG ANH MIN ROG" w:date="2023-06-11T07:17:00Z">
        <w:r w:rsidR="00AE111C" w:rsidRPr="00D6713E" w:rsidDel="00D6713E">
          <w:rPr>
            <w:rFonts w:ascii="Times New Roman" w:hAnsi="Times New Roman" w:cs="Times New Roman"/>
            <w:iCs w:val="0"/>
            <w:noProof/>
            <w:webHidden/>
            <w:sz w:val="26"/>
            <w:szCs w:val="26"/>
            <w:rPrChange w:id="1287" w:author="ĐÀNG ANH MIN ROG" w:date="2023-06-11T07:18:00Z">
              <w:rPr>
                <w:rFonts w:cs="Times New Roman"/>
                <w:iCs w:val="0"/>
                <w:noProof/>
                <w:webHidden/>
                <w:szCs w:val="26"/>
              </w:rPr>
            </w:rPrChange>
          </w:rPr>
          <w:delText>21</w:delText>
        </w:r>
      </w:del>
      <w:bookmarkEnd w:id="1278"/>
      <w:r w:rsidR="00AE111C" w:rsidRPr="00D6713E">
        <w:rPr>
          <w:rFonts w:ascii="Times New Roman" w:hAnsi="Times New Roman" w:cs="Times New Roman"/>
          <w:iCs w:val="0"/>
          <w:noProof/>
          <w:webHidden/>
          <w:sz w:val="26"/>
          <w:szCs w:val="26"/>
          <w:rPrChange w:id="1288"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289" w:author="ĐÀNG ANH MIN ROG" w:date="2023-06-11T07:18:00Z">
            <w:rPr>
              <w:rFonts w:cs="Times New Roman"/>
              <w:iCs w:val="0"/>
              <w:noProof/>
              <w:szCs w:val="26"/>
            </w:rPr>
          </w:rPrChange>
        </w:rPr>
        <w:fldChar w:fldCharType="end"/>
      </w:r>
    </w:p>
    <w:p w14:paraId="0313AC4D" w14:textId="33357E6A"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290"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291" w:author="ĐÀNG ANH MIN ROG" w:date="2023-06-11T07:18:00Z">
            <w:rPr>
              <w:noProof/>
            </w:rPr>
          </w:rPrChange>
        </w:rPr>
        <w:fldChar w:fldCharType="begin"/>
      </w:r>
      <w:r w:rsidRPr="00D6713E">
        <w:rPr>
          <w:rFonts w:ascii="Times New Roman" w:hAnsi="Times New Roman" w:cs="Times New Roman"/>
          <w:noProof/>
          <w:sz w:val="26"/>
          <w:szCs w:val="26"/>
          <w:rPrChange w:id="1292" w:author="ĐÀNG ANH MIN ROG" w:date="2023-06-11T07:18:00Z">
            <w:rPr>
              <w:noProof/>
            </w:rPr>
          </w:rPrChange>
        </w:rPr>
        <w:instrText>HYPERLINK \l "_Toc136707874"</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293" w:author="ĐÀNG ANH MIN ROG" w:date="2023-06-11T07:18:00Z">
            <w:rPr>
              <w:rFonts w:cs="Times New Roman"/>
              <w:iCs w:val="0"/>
              <w:noProof/>
              <w:szCs w:val="26"/>
            </w:rPr>
          </w:rPrChange>
        </w:rPr>
        <w:fldChar w:fldCharType="separate"/>
      </w:r>
      <w:bookmarkStart w:id="1294" w:name="_Toc136708227"/>
      <w:r w:rsidR="00AE111C" w:rsidRPr="00D6713E">
        <w:rPr>
          <w:rStyle w:val="Hyperlink"/>
          <w:rFonts w:ascii="Times New Roman" w:hAnsi="Times New Roman" w:cs="Times New Roman"/>
          <w:iCs w:val="0"/>
          <w:noProof/>
          <w:sz w:val="26"/>
          <w:szCs w:val="26"/>
          <w:rPrChange w:id="1295" w:author="ĐÀNG ANH MIN ROG" w:date="2023-06-11T07:18:00Z">
            <w:rPr>
              <w:rStyle w:val="Hyperlink"/>
              <w:rFonts w:cs="Times New Roman"/>
              <w:iCs w:val="0"/>
              <w:noProof/>
              <w:szCs w:val="26"/>
            </w:rPr>
          </w:rPrChange>
        </w:rPr>
        <w:t>Hình 3.11. Usecase quản lý thông tin sản phẩm</w:t>
      </w:r>
      <w:r w:rsidR="00AE111C" w:rsidRPr="00D6713E">
        <w:rPr>
          <w:rFonts w:ascii="Times New Roman" w:hAnsi="Times New Roman" w:cs="Times New Roman"/>
          <w:iCs w:val="0"/>
          <w:noProof/>
          <w:webHidden/>
          <w:sz w:val="26"/>
          <w:szCs w:val="26"/>
          <w:rPrChange w:id="1296"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297"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298" w:author="ĐÀNG ANH MIN ROG" w:date="2023-06-11T07:18:00Z">
            <w:rPr>
              <w:rFonts w:cs="Times New Roman"/>
              <w:iCs w:val="0"/>
              <w:noProof/>
              <w:webHidden/>
              <w:szCs w:val="26"/>
            </w:rPr>
          </w:rPrChange>
        </w:rPr>
        <w:instrText xml:space="preserve"> PAGEREF _Toc136707874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299" w:author="ĐÀNG ANH MIN ROG" w:date="2023-06-11T07:18:00Z">
            <w:rPr>
              <w:rFonts w:cs="Times New Roman"/>
              <w:iCs w:val="0"/>
              <w:noProof/>
              <w:webHidden/>
              <w:szCs w:val="26"/>
            </w:rPr>
          </w:rPrChange>
        </w:rPr>
        <w:fldChar w:fldCharType="separate"/>
      </w:r>
      <w:ins w:id="1300" w:author="ĐÀNG ANH MIN ROG" w:date="2023-06-11T07:17:00Z">
        <w:r w:rsidR="00D6713E" w:rsidRPr="00D6713E">
          <w:rPr>
            <w:rFonts w:ascii="Times New Roman" w:hAnsi="Times New Roman" w:cs="Times New Roman"/>
            <w:iCs w:val="0"/>
            <w:noProof/>
            <w:webHidden/>
            <w:sz w:val="26"/>
            <w:szCs w:val="26"/>
            <w:rPrChange w:id="1301" w:author="ĐÀNG ANH MIN ROG" w:date="2023-06-11T07:18:00Z">
              <w:rPr>
                <w:rFonts w:cs="Times New Roman"/>
                <w:iCs w:val="0"/>
                <w:noProof/>
                <w:webHidden/>
                <w:szCs w:val="26"/>
              </w:rPr>
            </w:rPrChange>
          </w:rPr>
          <w:t>19</w:t>
        </w:r>
      </w:ins>
      <w:del w:id="1302" w:author="ĐÀNG ANH MIN ROG" w:date="2023-06-11T07:17:00Z">
        <w:r w:rsidR="00AE111C" w:rsidRPr="00D6713E" w:rsidDel="00D6713E">
          <w:rPr>
            <w:rFonts w:ascii="Times New Roman" w:hAnsi="Times New Roman" w:cs="Times New Roman"/>
            <w:iCs w:val="0"/>
            <w:noProof/>
            <w:webHidden/>
            <w:sz w:val="26"/>
            <w:szCs w:val="26"/>
            <w:rPrChange w:id="1303" w:author="ĐÀNG ANH MIN ROG" w:date="2023-06-11T07:18:00Z">
              <w:rPr>
                <w:rFonts w:cs="Times New Roman"/>
                <w:iCs w:val="0"/>
                <w:noProof/>
                <w:webHidden/>
                <w:szCs w:val="26"/>
              </w:rPr>
            </w:rPrChange>
          </w:rPr>
          <w:delText>21</w:delText>
        </w:r>
      </w:del>
      <w:bookmarkEnd w:id="1294"/>
      <w:r w:rsidR="00AE111C" w:rsidRPr="00D6713E">
        <w:rPr>
          <w:rFonts w:ascii="Times New Roman" w:hAnsi="Times New Roman" w:cs="Times New Roman"/>
          <w:iCs w:val="0"/>
          <w:noProof/>
          <w:webHidden/>
          <w:sz w:val="26"/>
          <w:szCs w:val="26"/>
          <w:rPrChange w:id="1304"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305" w:author="ĐÀNG ANH MIN ROG" w:date="2023-06-11T07:18:00Z">
            <w:rPr>
              <w:rFonts w:cs="Times New Roman"/>
              <w:iCs w:val="0"/>
              <w:noProof/>
              <w:szCs w:val="26"/>
            </w:rPr>
          </w:rPrChange>
        </w:rPr>
        <w:fldChar w:fldCharType="end"/>
      </w:r>
    </w:p>
    <w:p w14:paraId="24C5C045" w14:textId="717B5AE8"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306"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307" w:author="ĐÀNG ANH MIN ROG" w:date="2023-06-11T07:18:00Z">
            <w:rPr>
              <w:noProof/>
            </w:rPr>
          </w:rPrChange>
        </w:rPr>
        <w:fldChar w:fldCharType="begin"/>
      </w:r>
      <w:r w:rsidRPr="00D6713E">
        <w:rPr>
          <w:rFonts w:ascii="Times New Roman" w:hAnsi="Times New Roman" w:cs="Times New Roman"/>
          <w:noProof/>
          <w:sz w:val="26"/>
          <w:szCs w:val="26"/>
          <w:rPrChange w:id="1308" w:author="ĐÀNG ANH MIN ROG" w:date="2023-06-11T07:18:00Z">
            <w:rPr>
              <w:noProof/>
            </w:rPr>
          </w:rPrChange>
        </w:rPr>
        <w:instrText>HYPERLINK \l "_Toc136707875"</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309" w:author="ĐÀNG ANH MIN ROG" w:date="2023-06-11T07:18:00Z">
            <w:rPr>
              <w:rFonts w:cs="Times New Roman"/>
              <w:iCs w:val="0"/>
              <w:noProof/>
              <w:szCs w:val="26"/>
            </w:rPr>
          </w:rPrChange>
        </w:rPr>
        <w:fldChar w:fldCharType="separate"/>
      </w:r>
      <w:bookmarkStart w:id="1310" w:name="_Toc136708228"/>
      <w:r w:rsidR="00AE111C" w:rsidRPr="00D6713E">
        <w:rPr>
          <w:rStyle w:val="Hyperlink"/>
          <w:rFonts w:ascii="Times New Roman" w:hAnsi="Times New Roman" w:cs="Times New Roman"/>
          <w:iCs w:val="0"/>
          <w:noProof/>
          <w:sz w:val="26"/>
          <w:szCs w:val="26"/>
          <w:rPrChange w:id="1311" w:author="ĐÀNG ANH MIN ROG" w:date="2023-06-11T07:18:00Z">
            <w:rPr>
              <w:rStyle w:val="Hyperlink"/>
              <w:rFonts w:cs="Times New Roman"/>
              <w:iCs w:val="0"/>
              <w:noProof/>
              <w:szCs w:val="26"/>
            </w:rPr>
          </w:rPrChange>
        </w:rPr>
        <w:t>Hình 3.12. Usecase quản lý thông tin bình luận</w:t>
      </w:r>
      <w:r w:rsidR="00AE111C" w:rsidRPr="00D6713E">
        <w:rPr>
          <w:rFonts w:ascii="Times New Roman" w:hAnsi="Times New Roman" w:cs="Times New Roman"/>
          <w:iCs w:val="0"/>
          <w:noProof/>
          <w:webHidden/>
          <w:sz w:val="26"/>
          <w:szCs w:val="26"/>
          <w:rPrChange w:id="1312"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313"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314" w:author="ĐÀNG ANH MIN ROG" w:date="2023-06-11T07:18:00Z">
            <w:rPr>
              <w:rFonts w:cs="Times New Roman"/>
              <w:iCs w:val="0"/>
              <w:noProof/>
              <w:webHidden/>
              <w:szCs w:val="26"/>
            </w:rPr>
          </w:rPrChange>
        </w:rPr>
        <w:instrText xml:space="preserve"> PAGEREF _Toc136707875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315" w:author="ĐÀNG ANH MIN ROG" w:date="2023-06-11T07:18:00Z">
            <w:rPr>
              <w:rFonts w:cs="Times New Roman"/>
              <w:iCs w:val="0"/>
              <w:noProof/>
              <w:webHidden/>
              <w:szCs w:val="26"/>
            </w:rPr>
          </w:rPrChange>
        </w:rPr>
        <w:fldChar w:fldCharType="separate"/>
      </w:r>
      <w:ins w:id="1316" w:author="ĐÀNG ANH MIN ROG" w:date="2023-06-11T07:17:00Z">
        <w:r w:rsidR="00D6713E" w:rsidRPr="00D6713E">
          <w:rPr>
            <w:rFonts w:ascii="Times New Roman" w:hAnsi="Times New Roman" w:cs="Times New Roman"/>
            <w:iCs w:val="0"/>
            <w:noProof/>
            <w:webHidden/>
            <w:sz w:val="26"/>
            <w:szCs w:val="26"/>
            <w:rPrChange w:id="1317" w:author="ĐÀNG ANH MIN ROG" w:date="2023-06-11T07:18:00Z">
              <w:rPr>
                <w:rFonts w:cs="Times New Roman"/>
                <w:iCs w:val="0"/>
                <w:noProof/>
                <w:webHidden/>
                <w:szCs w:val="26"/>
              </w:rPr>
            </w:rPrChange>
          </w:rPr>
          <w:t>20</w:t>
        </w:r>
      </w:ins>
      <w:del w:id="1318" w:author="ĐÀNG ANH MIN ROG" w:date="2023-06-11T07:17:00Z">
        <w:r w:rsidR="00AE111C" w:rsidRPr="00D6713E" w:rsidDel="00D6713E">
          <w:rPr>
            <w:rFonts w:ascii="Times New Roman" w:hAnsi="Times New Roman" w:cs="Times New Roman"/>
            <w:iCs w:val="0"/>
            <w:noProof/>
            <w:webHidden/>
            <w:sz w:val="26"/>
            <w:szCs w:val="26"/>
            <w:rPrChange w:id="1319" w:author="ĐÀNG ANH MIN ROG" w:date="2023-06-11T07:18:00Z">
              <w:rPr>
                <w:rFonts w:cs="Times New Roman"/>
                <w:iCs w:val="0"/>
                <w:noProof/>
                <w:webHidden/>
                <w:szCs w:val="26"/>
              </w:rPr>
            </w:rPrChange>
          </w:rPr>
          <w:delText>22</w:delText>
        </w:r>
      </w:del>
      <w:bookmarkEnd w:id="1310"/>
      <w:r w:rsidR="00AE111C" w:rsidRPr="00D6713E">
        <w:rPr>
          <w:rFonts w:ascii="Times New Roman" w:hAnsi="Times New Roman" w:cs="Times New Roman"/>
          <w:iCs w:val="0"/>
          <w:noProof/>
          <w:webHidden/>
          <w:sz w:val="26"/>
          <w:szCs w:val="26"/>
          <w:rPrChange w:id="1320"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321" w:author="ĐÀNG ANH MIN ROG" w:date="2023-06-11T07:18:00Z">
            <w:rPr>
              <w:rFonts w:cs="Times New Roman"/>
              <w:iCs w:val="0"/>
              <w:noProof/>
              <w:szCs w:val="26"/>
            </w:rPr>
          </w:rPrChange>
        </w:rPr>
        <w:fldChar w:fldCharType="end"/>
      </w:r>
    </w:p>
    <w:p w14:paraId="516DD6AF" w14:textId="640B12BA"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322"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323" w:author="ĐÀNG ANH MIN ROG" w:date="2023-06-11T07:18:00Z">
            <w:rPr>
              <w:noProof/>
            </w:rPr>
          </w:rPrChange>
        </w:rPr>
        <w:fldChar w:fldCharType="begin"/>
      </w:r>
      <w:r w:rsidRPr="00D6713E">
        <w:rPr>
          <w:rFonts w:ascii="Times New Roman" w:hAnsi="Times New Roman" w:cs="Times New Roman"/>
          <w:noProof/>
          <w:sz w:val="26"/>
          <w:szCs w:val="26"/>
          <w:rPrChange w:id="1324" w:author="ĐÀNG ANH MIN ROG" w:date="2023-06-11T07:18:00Z">
            <w:rPr>
              <w:noProof/>
            </w:rPr>
          </w:rPrChange>
        </w:rPr>
        <w:instrText>HYPERLINK \l "_Toc136707876"</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325" w:author="ĐÀNG ANH MIN ROG" w:date="2023-06-11T07:18:00Z">
            <w:rPr>
              <w:rFonts w:cs="Times New Roman"/>
              <w:iCs w:val="0"/>
              <w:noProof/>
              <w:szCs w:val="26"/>
            </w:rPr>
          </w:rPrChange>
        </w:rPr>
        <w:fldChar w:fldCharType="separate"/>
      </w:r>
      <w:bookmarkStart w:id="1326" w:name="_Toc136708229"/>
      <w:r w:rsidR="00AE111C" w:rsidRPr="00D6713E">
        <w:rPr>
          <w:rStyle w:val="Hyperlink"/>
          <w:rFonts w:ascii="Times New Roman" w:hAnsi="Times New Roman" w:cs="Times New Roman"/>
          <w:iCs w:val="0"/>
          <w:noProof/>
          <w:sz w:val="26"/>
          <w:szCs w:val="26"/>
          <w:rPrChange w:id="1327" w:author="ĐÀNG ANH MIN ROG" w:date="2023-06-11T07:18:00Z">
            <w:rPr>
              <w:rStyle w:val="Hyperlink"/>
              <w:rFonts w:cs="Times New Roman"/>
              <w:iCs w:val="0"/>
              <w:noProof/>
              <w:szCs w:val="26"/>
            </w:rPr>
          </w:rPrChange>
        </w:rPr>
        <w:t>Hình 3.13. Usecase quản lý thông tin bài viết</w:t>
      </w:r>
      <w:r w:rsidR="00AE111C" w:rsidRPr="00D6713E">
        <w:rPr>
          <w:rFonts w:ascii="Times New Roman" w:hAnsi="Times New Roman" w:cs="Times New Roman"/>
          <w:iCs w:val="0"/>
          <w:noProof/>
          <w:webHidden/>
          <w:sz w:val="26"/>
          <w:szCs w:val="26"/>
          <w:rPrChange w:id="1328"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329"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330" w:author="ĐÀNG ANH MIN ROG" w:date="2023-06-11T07:18:00Z">
            <w:rPr>
              <w:rFonts w:cs="Times New Roman"/>
              <w:iCs w:val="0"/>
              <w:noProof/>
              <w:webHidden/>
              <w:szCs w:val="26"/>
            </w:rPr>
          </w:rPrChange>
        </w:rPr>
        <w:instrText xml:space="preserve"> PAGEREF _Toc136707876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331" w:author="ĐÀNG ANH MIN ROG" w:date="2023-06-11T07:18:00Z">
            <w:rPr>
              <w:rFonts w:cs="Times New Roman"/>
              <w:iCs w:val="0"/>
              <w:noProof/>
              <w:webHidden/>
              <w:szCs w:val="26"/>
            </w:rPr>
          </w:rPrChange>
        </w:rPr>
        <w:fldChar w:fldCharType="separate"/>
      </w:r>
      <w:ins w:id="1332" w:author="ĐÀNG ANH MIN ROG" w:date="2023-06-11T07:17:00Z">
        <w:r w:rsidR="00D6713E" w:rsidRPr="00D6713E">
          <w:rPr>
            <w:rFonts w:ascii="Times New Roman" w:hAnsi="Times New Roman" w:cs="Times New Roman"/>
            <w:iCs w:val="0"/>
            <w:noProof/>
            <w:webHidden/>
            <w:sz w:val="26"/>
            <w:szCs w:val="26"/>
            <w:rPrChange w:id="1333" w:author="ĐÀNG ANH MIN ROG" w:date="2023-06-11T07:18:00Z">
              <w:rPr>
                <w:rFonts w:cs="Times New Roman"/>
                <w:iCs w:val="0"/>
                <w:noProof/>
                <w:webHidden/>
                <w:szCs w:val="26"/>
              </w:rPr>
            </w:rPrChange>
          </w:rPr>
          <w:t>21</w:t>
        </w:r>
      </w:ins>
      <w:del w:id="1334" w:author="ĐÀNG ANH MIN ROG" w:date="2023-06-11T07:17:00Z">
        <w:r w:rsidR="00AE111C" w:rsidRPr="00D6713E" w:rsidDel="00D6713E">
          <w:rPr>
            <w:rFonts w:ascii="Times New Roman" w:hAnsi="Times New Roman" w:cs="Times New Roman"/>
            <w:iCs w:val="0"/>
            <w:noProof/>
            <w:webHidden/>
            <w:sz w:val="26"/>
            <w:szCs w:val="26"/>
            <w:rPrChange w:id="1335" w:author="ĐÀNG ANH MIN ROG" w:date="2023-06-11T07:18:00Z">
              <w:rPr>
                <w:rFonts w:cs="Times New Roman"/>
                <w:iCs w:val="0"/>
                <w:noProof/>
                <w:webHidden/>
                <w:szCs w:val="26"/>
              </w:rPr>
            </w:rPrChange>
          </w:rPr>
          <w:delText>23</w:delText>
        </w:r>
      </w:del>
      <w:bookmarkEnd w:id="1326"/>
      <w:r w:rsidR="00AE111C" w:rsidRPr="00D6713E">
        <w:rPr>
          <w:rFonts w:ascii="Times New Roman" w:hAnsi="Times New Roman" w:cs="Times New Roman"/>
          <w:iCs w:val="0"/>
          <w:noProof/>
          <w:webHidden/>
          <w:sz w:val="26"/>
          <w:szCs w:val="26"/>
          <w:rPrChange w:id="1336"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337" w:author="ĐÀNG ANH MIN ROG" w:date="2023-06-11T07:18:00Z">
            <w:rPr>
              <w:rFonts w:cs="Times New Roman"/>
              <w:iCs w:val="0"/>
              <w:noProof/>
              <w:szCs w:val="26"/>
            </w:rPr>
          </w:rPrChange>
        </w:rPr>
        <w:fldChar w:fldCharType="end"/>
      </w:r>
    </w:p>
    <w:p w14:paraId="7DD1CA37" w14:textId="725E476A"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338"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339" w:author="ĐÀNG ANH MIN ROG" w:date="2023-06-11T07:18:00Z">
            <w:rPr>
              <w:noProof/>
            </w:rPr>
          </w:rPrChange>
        </w:rPr>
        <w:fldChar w:fldCharType="begin"/>
      </w:r>
      <w:r w:rsidRPr="00D6713E">
        <w:rPr>
          <w:rFonts w:ascii="Times New Roman" w:hAnsi="Times New Roman" w:cs="Times New Roman"/>
          <w:noProof/>
          <w:sz w:val="26"/>
          <w:szCs w:val="26"/>
          <w:rPrChange w:id="1340" w:author="ĐÀNG ANH MIN ROG" w:date="2023-06-11T07:18:00Z">
            <w:rPr>
              <w:noProof/>
            </w:rPr>
          </w:rPrChange>
        </w:rPr>
        <w:instrText>HYPERLINK \l "_Toc136707877"</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341" w:author="ĐÀNG ANH MIN ROG" w:date="2023-06-11T07:18:00Z">
            <w:rPr>
              <w:rFonts w:cs="Times New Roman"/>
              <w:iCs w:val="0"/>
              <w:noProof/>
              <w:szCs w:val="26"/>
            </w:rPr>
          </w:rPrChange>
        </w:rPr>
        <w:fldChar w:fldCharType="separate"/>
      </w:r>
      <w:bookmarkStart w:id="1342" w:name="_Toc136708230"/>
      <w:r w:rsidR="00AE111C" w:rsidRPr="00D6713E">
        <w:rPr>
          <w:rStyle w:val="Hyperlink"/>
          <w:rFonts w:ascii="Times New Roman" w:hAnsi="Times New Roman" w:cs="Times New Roman"/>
          <w:iCs w:val="0"/>
          <w:noProof/>
          <w:sz w:val="26"/>
          <w:szCs w:val="26"/>
          <w:rPrChange w:id="1343" w:author="ĐÀNG ANH MIN ROG" w:date="2023-06-11T07:18:00Z">
            <w:rPr>
              <w:rStyle w:val="Hyperlink"/>
              <w:rFonts w:cs="Times New Roman"/>
              <w:iCs w:val="0"/>
              <w:noProof/>
              <w:szCs w:val="26"/>
            </w:rPr>
          </w:rPrChange>
        </w:rPr>
        <w:t>Hình 3.14. Usecase quản lý thông tin banner</w:t>
      </w:r>
      <w:r w:rsidR="00AE111C" w:rsidRPr="00D6713E">
        <w:rPr>
          <w:rFonts w:ascii="Times New Roman" w:hAnsi="Times New Roman" w:cs="Times New Roman"/>
          <w:iCs w:val="0"/>
          <w:noProof/>
          <w:webHidden/>
          <w:sz w:val="26"/>
          <w:szCs w:val="26"/>
          <w:rPrChange w:id="1344"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345"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346" w:author="ĐÀNG ANH MIN ROG" w:date="2023-06-11T07:18:00Z">
            <w:rPr>
              <w:rFonts w:cs="Times New Roman"/>
              <w:iCs w:val="0"/>
              <w:noProof/>
              <w:webHidden/>
              <w:szCs w:val="26"/>
            </w:rPr>
          </w:rPrChange>
        </w:rPr>
        <w:instrText xml:space="preserve"> PAGEREF _Toc136707877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347" w:author="ĐÀNG ANH MIN ROG" w:date="2023-06-11T07:18:00Z">
            <w:rPr>
              <w:rFonts w:cs="Times New Roman"/>
              <w:iCs w:val="0"/>
              <w:noProof/>
              <w:webHidden/>
              <w:szCs w:val="26"/>
            </w:rPr>
          </w:rPrChange>
        </w:rPr>
        <w:fldChar w:fldCharType="separate"/>
      </w:r>
      <w:ins w:id="1348" w:author="ĐÀNG ANH MIN ROG" w:date="2023-06-11T07:17:00Z">
        <w:r w:rsidR="00D6713E" w:rsidRPr="00D6713E">
          <w:rPr>
            <w:rFonts w:ascii="Times New Roman" w:hAnsi="Times New Roman" w:cs="Times New Roman"/>
            <w:iCs w:val="0"/>
            <w:noProof/>
            <w:webHidden/>
            <w:sz w:val="26"/>
            <w:szCs w:val="26"/>
            <w:rPrChange w:id="1349" w:author="ĐÀNG ANH MIN ROG" w:date="2023-06-11T07:18:00Z">
              <w:rPr>
                <w:rFonts w:cs="Times New Roman"/>
                <w:iCs w:val="0"/>
                <w:noProof/>
                <w:webHidden/>
                <w:szCs w:val="26"/>
              </w:rPr>
            </w:rPrChange>
          </w:rPr>
          <w:t>21</w:t>
        </w:r>
      </w:ins>
      <w:del w:id="1350" w:author="ĐÀNG ANH MIN ROG" w:date="2023-06-11T07:17:00Z">
        <w:r w:rsidR="00AE111C" w:rsidRPr="00D6713E" w:rsidDel="00D6713E">
          <w:rPr>
            <w:rFonts w:ascii="Times New Roman" w:hAnsi="Times New Roman" w:cs="Times New Roman"/>
            <w:iCs w:val="0"/>
            <w:noProof/>
            <w:webHidden/>
            <w:sz w:val="26"/>
            <w:szCs w:val="26"/>
            <w:rPrChange w:id="1351" w:author="ĐÀNG ANH MIN ROG" w:date="2023-06-11T07:18:00Z">
              <w:rPr>
                <w:rFonts w:cs="Times New Roman"/>
                <w:iCs w:val="0"/>
                <w:noProof/>
                <w:webHidden/>
                <w:szCs w:val="26"/>
              </w:rPr>
            </w:rPrChange>
          </w:rPr>
          <w:delText>23</w:delText>
        </w:r>
      </w:del>
      <w:bookmarkEnd w:id="1342"/>
      <w:r w:rsidR="00AE111C" w:rsidRPr="00D6713E">
        <w:rPr>
          <w:rFonts w:ascii="Times New Roman" w:hAnsi="Times New Roman" w:cs="Times New Roman"/>
          <w:iCs w:val="0"/>
          <w:noProof/>
          <w:webHidden/>
          <w:sz w:val="26"/>
          <w:szCs w:val="26"/>
          <w:rPrChange w:id="1352"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353" w:author="ĐÀNG ANH MIN ROG" w:date="2023-06-11T07:18:00Z">
            <w:rPr>
              <w:rFonts w:cs="Times New Roman"/>
              <w:iCs w:val="0"/>
              <w:noProof/>
              <w:szCs w:val="26"/>
            </w:rPr>
          </w:rPrChange>
        </w:rPr>
        <w:fldChar w:fldCharType="end"/>
      </w:r>
    </w:p>
    <w:p w14:paraId="7447AD98" w14:textId="2F04C9ED"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354"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355" w:author="ĐÀNG ANH MIN ROG" w:date="2023-06-11T07:18:00Z">
            <w:rPr>
              <w:noProof/>
            </w:rPr>
          </w:rPrChange>
        </w:rPr>
        <w:fldChar w:fldCharType="begin"/>
      </w:r>
      <w:r w:rsidRPr="00D6713E">
        <w:rPr>
          <w:rFonts w:ascii="Times New Roman" w:hAnsi="Times New Roman" w:cs="Times New Roman"/>
          <w:noProof/>
          <w:sz w:val="26"/>
          <w:szCs w:val="26"/>
          <w:rPrChange w:id="1356" w:author="ĐÀNG ANH MIN ROG" w:date="2023-06-11T07:18:00Z">
            <w:rPr>
              <w:noProof/>
            </w:rPr>
          </w:rPrChange>
        </w:rPr>
        <w:instrText>HYPERLINK \l "_Toc136707878"</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357" w:author="ĐÀNG ANH MIN ROG" w:date="2023-06-11T07:18:00Z">
            <w:rPr>
              <w:rFonts w:cs="Times New Roman"/>
              <w:iCs w:val="0"/>
              <w:noProof/>
              <w:szCs w:val="26"/>
            </w:rPr>
          </w:rPrChange>
        </w:rPr>
        <w:fldChar w:fldCharType="separate"/>
      </w:r>
      <w:bookmarkStart w:id="1358" w:name="_Toc136708231"/>
      <w:r w:rsidR="00AE111C" w:rsidRPr="00D6713E">
        <w:rPr>
          <w:rStyle w:val="Hyperlink"/>
          <w:rFonts w:ascii="Times New Roman" w:hAnsi="Times New Roman" w:cs="Times New Roman"/>
          <w:iCs w:val="0"/>
          <w:noProof/>
          <w:sz w:val="26"/>
          <w:szCs w:val="26"/>
          <w:rPrChange w:id="1359" w:author="ĐÀNG ANH MIN ROG" w:date="2023-06-11T07:18:00Z">
            <w:rPr>
              <w:rStyle w:val="Hyperlink"/>
              <w:rFonts w:cs="Times New Roman"/>
              <w:iCs w:val="0"/>
              <w:noProof/>
              <w:szCs w:val="26"/>
            </w:rPr>
          </w:rPrChange>
        </w:rPr>
        <w:t>Hình 3.15. Usecase quản lý thông tin đơn đặt hàng</w:t>
      </w:r>
      <w:r w:rsidR="00AE111C" w:rsidRPr="00D6713E">
        <w:rPr>
          <w:rFonts w:ascii="Times New Roman" w:hAnsi="Times New Roman" w:cs="Times New Roman"/>
          <w:iCs w:val="0"/>
          <w:noProof/>
          <w:webHidden/>
          <w:sz w:val="26"/>
          <w:szCs w:val="26"/>
          <w:rPrChange w:id="1360"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361"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362" w:author="ĐÀNG ANH MIN ROG" w:date="2023-06-11T07:18:00Z">
            <w:rPr>
              <w:rFonts w:cs="Times New Roman"/>
              <w:iCs w:val="0"/>
              <w:noProof/>
              <w:webHidden/>
              <w:szCs w:val="26"/>
            </w:rPr>
          </w:rPrChange>
        </w:rPr>
        <w:instrText xml:space="preserve"> PAGEREF _Toc136707878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363" w:author="ĐÀNG ANH MIN ROG" w:date="2023-06-11T07:18:00Z">
            <w:rPr>
              <w:rFonts w:cs="Times New Roman"/>
              <w:iCs w:val="0"/>
              <w:noProof/>
              <w:webHidden/>
              <w:szCs w:val="26"/>
            </w:rPr>
          </w:rPrChange>
        </w:rPr>
        <w:fldChar w:fldCharType="separate"/>
      </w:r>
      <w:ins w:id="1364" w:author="ĐÀNG ANH MIN ROG" w:date="2023-06-11T07:17:00Z">
        <w:r w:rsidR="00D6713E" w:rsidRPr="00D6713E">
          <w:rPr>
            <w:rFonts w:ascii="Times New Roman" w:hAnsi="Times New Roman" w:cs="Times New Roman"/>
            <w:iCs w:val="0"/>
            <w:noProof/>
            <w:webHidden/>
            <w:sz w:val="26"/>
            <w:szCs w:val="26"/>
            <w:rPrChange w:id="1365" w:author="ĐÀNG ANH MIN ROG" w:date="2023-06-11T07:18:00Z">
              <w:rPr>
                <w:rFonts w:cs="Times New Roman"/>
                <w:iCs w:val="0"/>
                <w:noProof/>
                <w:webHidden/>
                <w:szCs w:val="26"/>
              </w:rPr>
            </w:rPrChange>
          </w:rPr>
          <w:t>22</w:t>
        </w:r>
      </w:ins>
      <w:del w:id="1366" w:author="ĐÀNG ANH MIN ROG" w:date="2023-06-11T07:17:00Z">
        <w:r w:rsidR="00AE111C" w:rsidRPr="00D6713E" w:rsidDel="00D6713E">
          <w:rPr>
            <w:rFonts w:ascii="Times New Roman" w:hAnsi="Times New Roman" w:cs="Times New Roman"/>
            <w:iCs w:val="0"/>
            <w:noProof/>
            <w:webHidden/>
            <w:sz w:val="26"/>
            <w:szCs w:val="26"/>
            <w:rPrChange w:id="1367" w:author="ĐÀNG ANH MIN ROG" w:date="2023-06-11T07:18:00Z">
              <w:rPr>
                <w:rFonts w:cs="Times New Roman"/>
                <w:iCs w:val="0"/>
                <w:noProof/>
                <w:webHidden/>
                <w:szCs w:val="26"/>
              </w:rPr>
            </w:rPrChange>
          </w:rPr>
          <w:delText>24</w:delText>
        </w:r>
      </w:del>
      <w:bookmarkEnd w:id="1358"/>
      <w:r w:rsidR="00AE111C" w:rsidRPr="00D6713E">
        <w:rPr>
          <w:rFonts w:ascii="Times New Roman" w:hAnsi="Times New Roman" w:cs="Times New Roman"/>
          <w:iCs w:val="0"/>
          <w:noProof/>
          <w:webHidden/>
          <w:sz w:val="26"/>
          <w:szCs w:val="26"/>
          <w:rPrChange w:id="1368"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369" w:author="ĐÀNG ANH MIN ROG" w:date="2023-06-11T07:18:00Z">
            <w:rPr>
              <w:rFonts w:cs="Times New Roman"/>
              <w:iCs w:val="0"/>
              <w:noProof/>
              <w:szCs w:val="26"/>
            </w:rPr>
          </w:rPrChange>
        </w:rPr>
        <w:fldChar w:fldCharType="end"/>
      </w:r>
    </w:p>
    <w:p w14:paraId="7CDB85BE" w14:textId="1CFDCF68"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370"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371" w:author="ĐÀNG ANH MIN ROG" w:date="2023-06-11T07:18:00Z">
            <w:rPr>
              <w:noProof/>
            </w:rPr>
          </w:rPrChange>
        </w:rPr>
        <w:fldChar w:fldCharType="begin"/>
      </w:r>
      <w:r w:rsidRPr="00D6713E">
        <w:rPr>
          <w:rFonts w:ascii="Times New Roman" w:hAnsi="Times New Roman" w:cs="Times New Roman"/>
          <w:noProof/>
          <w:sz w:val="26"/>
          <w:szCs w:val="26"/>
          <w:rPrChange w:id="1372" w:author="ĐÀNG ANH MIN ROG" w:date="2023-06-11T07:18:00Z">
            <w:rPr>
              <w:noProof/>
            </w:rPr>
          </w:rPrChange>
        </w:rPr>
        <w:instrText>HYPERLINK \l "_Toc136707879"</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373" w:author="ĐÀNG ANH MIN ROG" w:date="2023-06-11T07:18:00Z">
            <w:rPr>
              <w:rFonts w:cs="Times New Roman"/>
              <w:iCs w:val="0"/>
              <w:noProof/>
              <w:szCs w:val="26"/>
            </w:rPr>
          </w:rPrChange>
        </w:rPr>
        <w:fldChar w:fldCharType="separate"/>
      </w:r>
      <w:bookmarkStart w:id="1374" w:name="_Toc136708232"/>
      <w:r w:rsidR="00AE111C" w:rsidRPr="00D6713E">
        <w:rPr>
          <w:rStyle w:val="Hyperlink"/>
          <w:rFonts w:ascii="Times New Roman" w:hAnsi="Times New Roman" w:cs="Times New Roman"/>
          <w:iCs w:val="0"/>
          <w:noProof/>
          <w:sz w:val="26"/>
          <w:szCs w:val="26"/>
          <w:rPrChange w:id="1375" w:author="ĐÀNG ANH MIN ROG" w:date="2023-06-11T07:18:00Z">
            <w:rPr>
              <w:rStyle w:val="Hyperlink"/>
              <w:rFonts w:cs="Times New Roman"/>
              <w:iCs w:val="0"/>
              <w:noProof/>
              <w:szCs w:val="26"/>
            </w:rPr>
          </w:rPrChange>
        </w:rPr>
        <w:t>Hình 3.16. Usecase quản lý thông tin tài khoản khách hàng</w:t>
      </w:r>
      <w:r w:rsidR="00AE111C" w:rsidRPr="00D6713E">
        <w:rPr>
          <w:rFonts w:ascii="Times New Roman" w:hAnsi="Times New Roman" w:cs="Times New Roman"/>
          <w:iCs w:val="0"/>
          <w:noProof/>
          <w:webHidden/>
          <w:sz w:val="26"/>
          <w:szCs w:val="26"/>
          <w:rPrChange w:id="1376"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377"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378" w:author="ĐÀNG ANH MIN ROG" w:date="2023-06-11T07:18:00Z">
            <w:rPr>
              <w:rFonts w:cs="Times New Roman"/>
              <w:iCs w:val="0"/>
              <w:noProof/>
              <w:webHidden/>
              <w:szCs w:val="26"/>
            </w:rPr>
          </w:rPrChange>
        </w:rPr>
        <w:instrText xml:space="preserve"> PAGEREF _Toc136707879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379" w:author="ĐÀNG ANH MIN ROG" w:date="2023-06-11T07:18:00Z">
            <w:rPr>
              <w:rFonts w:cs="Times New Roman"/>
              <w:iCs w:val="0"/>
              <w:noProof/>
              <w:webHidden/>
              <w:szCs w:val="26"/>
            </w:rPr>
          </w:rPrChange>
        </w:rPr>
        <w:fldChar w:fldCharType="separate"/>
      </w:r>
      <w:ins w:id="1380" w:author="ĐÀNG ANH MIN ROG" w:date="2023-06-11T07:17:00Z">
        <w:r w:rsidR="00D6713E" w:rsidRPr="00D6713E">
          <w:rPr>
            <w:rFonts w:ascii="Times New Roman" w:hAnsi="Times New Roman" w:cs="Times New Roman"/>
            <w:iCs w:val="0"/>
            <w:noProof/>
            <w:webHidden/>
            <w:sz w:val="26"/>
            <w:szCs w:val="26"/>
            <w:rPrChange w:id="1381" w:author="ĐÀNG ANH MIN ROG" w:date="2023-06-11T07:18:00Z">
              <w:rPr>
                <w:rFonts w:cs="Times New Roman"/>
                <w:iCs w:val="0"/>
                <w:noProof/>
                <w:webHidden/>
                <w:szCs w:val="26"/>
              </w:rPr>
            </w:rPrChange>
          </w:rPr>
          <w:t>22</w:t>
        </w:r>
      </w:ins>
      <w:del w:id="1382" w:author="ĐÀNG ANH MIN ROG" w:date="2023-06-11T07:17:00Z">
        <w:r w:rsidR="00AE111C" w:rsidRPr="00D6713E" w:rsidDel="00D6713E">
          <w:rPr>
            <w:rFonts w:ascii="Times New Roman" w:hAnsi="Times New Roman" w:cs="Times New Roman"/>
            <w:iCs w:val="0"/>
            <w:noProof/>
            <w:webHidden/>
            <w:sz w:val="26"/>
            <w:szCs w:val="26"/>
            <w:rPrChange w:id="1383" w:author="ĐÀNG ANH MIN ROG" w:date="2023-06-11T07:18:00Z">
              <w:rPr>
                <w:rFonts w:cs="Times New Roman"/>
                <w:iCs w:val="0"/>
                <w:noProof/>
                <w:webHidden/>
                <w:szCs w:val="26"/>
              </w:rPr>
            </w:rPrChange>
          </w:rPr>
          <w:delText>24</w:delText>
        </w:r>
      </w:del>
      <w:bookmarkEnd w:id="1374"/>
      <w:r w:rsidR="00AE111C" w:rsidRPr="00D6713E">
        <w:rPr>
          <w:rFonts w:ascii="Times New Roman" w:hAnsi="Times New Roman" w:cs="Times New Roman"/>
          <w:iCs w:val="0"/>
          <w:noProof/>
          <w:webHidden/>
          <w:sz w:val="26"/>
          <w:szCs w:val="26"/>
          <w:rPrChange w:id="1384"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385" w:author="ĐÀNG ANH MIN ROG" w:date="2023-06-11T07:18:00Z">
            <w:rPr>
              <w:rFonts w:cs="Times New Roman"/>
              <w:iCs w:val="0"/>
              <w:noProof/>
              <w:szCs w:val="26"/>
            </w:rPr>
          </w:rPrChange>
        </w:rPr>
        <w:fldChar w:fldCharType="end"/>
      </w:r>
    </w:p>
    <w:p w14:paraId="0CA6CF06" w14:textId="5177761D"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386"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387" w:author="ĐÀNG ANH MIN ROG" w:date="2023-06-11T07:18:00Z">
            <w:rPr>
              <w:noProof/>
            </w:rPr>
          </w:rPrChange>
        </w:rPr>
        <w:fldChar w:fldCharType="begin"/>
      </w:r>
      <w:r w:rsidRPr="00D6713E">
        <w:rPr>
          <w:rFonts w:ascii="Times New Roman" w:hAnsi="Times New Roman" w:cs="Times New Roman"/>
          <w:noProof/>
          <w:sz w:val="26"/>
          <w:szCs w:val="26"/>
          <w:rPrChange w:id="1388" w:author="ĐÀNG ANH MIN ROG" w:date="2023-06-11T07:18:00Z">
            <w:rPr>
              <w:noProof/>
            </w:rPr>
          </w:rPrChange>
        </w:rPr>
        <w:instrText>HYPERLINK \l "_Toc136707880"</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389" w:author="ĐÀNG ANH MIN ROG" w:date="2023-06-11T07:18:00Z">
            <w:rPr>
              <w:rFonts w:cs="Times New Roman"/>
              <w:iCs w:val="0"/>
              <w:noProof/>
              <w:szCs w:val="26"/>
            </w:rPr>
          </w:rPrChange>
        </w:rPr>
        <w:fldChar w:fldCharType="separate"/>
      </w:r>
      <w:bookmarkStart w:id="1390" w:name="_Toc136708233"/>
      <w:r w:rsidR="00AE111C" w:rsidRPr="00D6713E">
        <w:rPr>
          <w:rStyle w:val="Hyperlink"/>
          <w:rFonts w:ascii="Times New Roman" w:hAnsi="Times New Roman" w:cs="Times New Roman"/>
          <w:iCs w:val="0"/>
          <w:noProof/>
          <w:sz w:val="26"/>
          <w:szCs w:val="26"/>
          <w:rPrChange w:id="1391" w:author="ĐÀNG ANH MIN ROG" w:date="2023-06-11T07:18:00Z">
            <w:rPr>
              <w:rStyle w:val="Hyperlink"/>
              <w:rFonts w:cs="Times New Roman"/>
              <w:iCs w:val="0"/>
              <w:noProof/>
              <w:szCs w:val="26"/>
            </w:rPr>
          </w:rPrChange>
        </w:rPr>
        <w:t>Hình 3.17. Usecase báo cáo thống kê</w:t>
      </w:r>
      <w:r w:rsidR="00AE111C" w:rsidRPr="00D6713E">
        <w:rPr>
          <w:rFonts w:ascii="Times New Roman" w:hAnsi="Times New Roman" w:cs="Times New Roman"/>
          <w:iCs w:val="0"/>
          <w:noProof/>
          <w:webHidden/>
          <w:sz w:val="26"/>
          <w:szCs w:val="26"/>
          <w:rPrChange w:id="1392"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393"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394" w:author="ĐÀNG ANH MIN ROG" w:date="2023-06-11T07:18:00Z">
            <w:rPr>
              <w:rFonts w:cs="Times New Roman"/>
              <w:iCs w:val="0"/>
              <w:noProof/>
              <w:webHidden/>
              <w:szCs w:val="26"/>
            </w:rPr>
          </w:rPrChange>
        </w:rPr>
        <w:instrText xml:space="preserve"> PAGEREF _Toc136707880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395" w:author="ĐÀNG ANH MIN ROG" w:date="2023-06-11T07:18:00Z">
            <w:rPr>
              <w:rFonts w:cs="Times New Roman"/>
              <w:iCs w:val="0"/>
              <w:noProof/>
              <w:webHidden/>
              <w:szCs w:val="26"/>
            </w:rPr>
          </w:rPrChange>
        </w:rPr>
        <w:fldChar w:fldCharType="separate"/>
      </w:r>
      <w:ins w:id="1396" w:author="ĐÀNG ANH MIN ROG" w:date="2023-06-11T07:17:00Z">
        <w:r w:rsidR="00D6713E" w:rsidRPr="00D6713E">
          <w:rPr>
            <w:rFonts w:ascii="Times New Roman" w:hAnsi="Times New Roman" w:cs="Times New Roman"/>
            <w:iCs w:val="0"/>
            <w:noProof/>
            <w:webHidden/>
            <w:sz w:val="26"/>
            <w:szCs w:val="26"/>
            <w:rPrChange w:id="1397" w:author="ĐÀNG ANH MIN ROG" w:date="2023-06-11T07:18:00Z">
              <w:rPr>
                <w:rFonts w:cs="Times New Roman"/>
                <w:iCs w:val="0"/>
                <w:noProof/>
                <w:webHidden/>
                <w:szCs w:val="26"/>
              </w:rPr>
            </w:rPrChange>
          </w:rPr>
          <w:t>23</w:t>
        </w:r>
      </w:ins>
      <w:del w:id="1398" w:author="ĐÀNG ANH MIN ROG" w:date="2023-06-11T07:17:00Z">
        <w:r w:rsidR="00AE111C" w:rsidRPr="00D6713E" w:rsidDel="00D6713E">
          <w:rPr>
            <w:rFonts w:ascii="Times New Roman" w:hAnsi="Times New Roman" w:cs="Times New Roman"/>
            <w:iCs w:val="0"/>
            <w:noProof/>
            <w:webHidden/>
            <w:sz w:val="26"/>
            <w:szCs w:val="26"/>
            <w:rPrChange w:id="1399" w:author="ĐÀNG ANH MIN ROG" w:date="2023-06-11T07:18:00Z">
              <w:rPr>
                <w:rFonts w:cs="Times New Roman"/>
                <w:iCs w:val="0"/>
                <w:noProof/>
                <w:webHidden/>
                <w:szCs w:val="26"/>
              </w:rPr>
            </w:rPrChange>
          </w:rPr>
          <w:delText>25</w:delText>
        </w:r>
      </w:del>
      <w:bookmarkEnd w:id="1390"/>
      <w:r w:rsidR="00AE111C" w:rsidRPr="00D6713E">
        <w:rPr>
          <w:rFonts w:ascii="Times New Roman" w:hAnsi="Times New Roman" w:cs="Times New Roman"/>
          <w:iCs w:val="0"/>
          <w:noProof/>
          <w:webHidden/>
          <w:sz w:val="26"/>
          <w:szCs w:val="26"/>
          <w:rPrChange w:id="1400"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401" w:author="ĐÀNG ANH MIN ROG" w:date="2023-06-11T07:18:00Z">
            <w:rPr>
              <w:rFonts w:cs="Times New Roman"/>
              <w:iCs w:val="0"/>
              <w:noProof/>
              <w:szCs w:val="26"/>
            </w:rPr>
          </w:rPrChange>
        </w:rPr>
        <w:fldChar w:fldCharType="end"/>
      </w:r>
    </w:p>
    <w:p w14:paraId="7660DC8A" w14:textId="33FC1079"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402"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403" w:author="ĐÀNG ANH MIN ROG" w:date="2023-06-11T07:18:00Z">
            <w:rPr>
              <w:noProof/>
            </w:rPr>
          </w:rPrChange>
        </w:rPr>
        <w:fldChar w:fldCharType="begin"/>
      </w:r>
      <w:r w:rsidRPr="00D6713E">
        <w:rPr>
          <w:rFonts w:ascii="Times New Roman" w:hAnsi="Times New Roman" w:cs="Times New Roman"/>
          <w:noProof/>
          <w:sz w:val="26"/>
          <w:szCs w:val="26"/>
          <w:rPrChange w:id="1404" w:author="ĐÀNG ANH MIN ROG" w:date="2023-06-11T07:18:00Z">
            <w:rPr>
              <w:noProof/>
            </w:rPr>
          </w:rPrChange>
        </w:rPr>
        <w:instrText>HYPERLINK \l "_Toc136707881"</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405" w:author="ĐÀNG ANH MIN ROG" w:date="2023-06-11T07:18:00Z">
            <w:rPr>
              <w:rFonts w:cs="Times New Roman"/>
              <w:iCs w:val="0"/>
              <w:noProof/>
              <w:szCs w:val="26"/>
            </w:rPr>
          </w:rPrChange>
        </w:rPr>
        <w:fldChar w:fldCharType="separate"/>
      </w:r>
      <w:bookmarkStart w:id="1406" w:name="_Toc136708234"/>
      <w:r w:rsidR="00AE111C" w:rsidRPr="00D6713E">
        <w:rPr>
          <w:rStyle w:val="Hyperlink"/>
          <w:rFonts w:ascii="Times New Roman" w:hAnsi="Times New Roman" w:cs="Times New Roman"/>
          <w:iCs w:val="0"/>
          <w:noProof/>
          <w:sz w:val="26"/>
          <w:szCs w:val="26"/>
          <w:rPrChange w:id="1407" w:author="ĐÀNG ANH MIN ROG" w:date="2023-06-11T07:18:00Z">
            <w:rPr>
              <w:rStyle w:val="Hyperlink"/>
              <w:rFonts w:cs="Times New Roman"/>
              <w:iCs w:val="0"/>
              <w:noProof/>
              <w:szCs w:val="26"/>
            </w:rPr>
          </w:rPrChange>
        </w:rPr>
        <w:t>Hình 3.18. Sơ đồ Diagram trong MSSQL</w:t>
      </w:r>
      <w:r w:rsidR="00AE111C" w:rsidRPr="00D6713E">
        <w:rPr>
          <w:rFonts w:ascii="Times New Roman" w:hAnsi="Times New Roman" w:cs="Times New Roman"/>
          <w:iCs w:val="0"/>
          <w:noProof/>
          <w:webHidden/>
          <w:sz w:val="26"/>
          <w:szCs w:val="26"/>
          <w:rPrChange w:id="1408"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409"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410" w:author="ĐÀNG ANH MIN ROG" w:date="2023-06-11T07:18:00Z">
            <w:rPr>
              <w:rFonts w:cs="Times New Roman"/>
              <w:iCs w:val="0"/>
              <w:noProof/>
              <w:webHidden/>
              <w:szCs w:val="26"/>
            </w:rPr>
          </w:rPrChange>
        </w:rPr>
        <w:instrText xml:space="preserve"> PAGEREF _Toc136707881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411" w:author="ĐÀNG ANH MIN ROG" w:date="2023-06-11T07:18:00Z">
            <w:rPr>
              <w:rFonts w:cs="Times New Roman"/>
              <w:iCs w:val="0"/>
              <w:noProof/>
              <w:webHidden/>
              <w:szCs w:val="26"/>
            </w:rPr>
          </w:rPrChange>
        </w:rPr>
        <w:fldChar w:fldCharType="separate"/>
      </w:r>
      <w:ins w:id="1412" w:author="ĐÀNG ANH MIN ROG" w:date="2023-06-11T07:17:00Z">
        <w:r w:rsidR="00D6713E" w:rsidRPr="00D6713E">
          <w:rPr>
            <w:rFonts w:ascii="Times New Roman" w:hAnsi="Times New Roman" w:cs="Times New Roman"/>
            <w:iCs w:val="0"/>
            <w:noProof/>
            <w:webHidden/>
            <w:sz w:val="26"/>
            <w:szCs w:val="26"/>
            <w:rPrChange w:id="1413" w:author="ĐÀNG ANH MIN ROG" w:date="2023-06-11T07:18:00Z">
              <w:rPr>
                <w:rFonts w:cs="Times New Roman"/>
                <w:iCs w:val="0"/>
                <w:noProof/>
                <w:webHidden/>
                <w:szCs w:val="26"/>
              </w:rPr>
            </w:rPrChange>
          </w:rPr>
          <w:t>23</w:t>
        </w:r>
      </w:ins>
      <w:del w:id="1414" w:author="ĐÀNG ANH MIN ROG" w:date="2023-06-11T07:17:00Z">
        <w:r w:rsidR="00AE111C" w:rsidRPr="00D6713E" w:rsidDel="00D6713E">
          <w:rPr>
            <w:rFonts w:ascii="Times New Roman" w:hAnsi="Times New Roman" w:cs="Times New Roman"/>
            <w:iCs w:val="0"/>
            <w:noProof/>
            <w:webHidden/>
            <w:sz w:val="26"/>
            <w:szCs w:val="26"/>
            <w:rPrChange w:id="1415" w:author="ĐÀNG ANH MIN ROG" w:date="2023-06-11T07:18:00Z">
              <w:rPr>
                <w:rFonts w:cs="Times New Roman"/>
                <w:iCs w:val="0"/>
                <w:noProof/>
                <w:webHidden/>
                <w:szCs w:val="26"/>
              </w:rPr>
            </w:rPrChange>
          </w:rPr>
          <w:delText>25</w:delText>
        </w:r>
      </w:del>
      <w:bookmarkEnd w:id="1406"/>
      <w:r w:rsidR="00AE111C" w:rsidRPr="00D6713E">
        <w:rPr>
          <w:rFonts w:ascii="Times New Roman" w:hAnsi="Times New Roman" w:cs="Times New Roman"/>
          <w:iCs w:val="0"/>
          <w:noProof/>
          <w:webHidden/>
          <w:sz w:val="26"/>
          <w:szCs w:val="26"/>
          <w:rPrChange w:id="1416"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417" w:author="ĐÀNG ANH MIN ROG" w:date="2023-06-11T07:18:00Z">
            <w:rPr>
              <w:rFonts w:cs="Times New Roman"/>
              <w:iCs w:val="0"/>
              <w:noProof/>
              <w:szCs w:val="26"/>
            </w:rPr>
          </w:rPrChange>
        </w:rPr>
        <w:fldChar w:fldCharType="end"/>
      </w:r>
    </w:p>
    <w:p w14:paraId="7CF97F48" w14:textId="184D8EF8"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418"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419" w:author="ĐÀNG ANH MIN ROG" w:date="2023-06-11T07:18:00Z">
            <w:rPr>
              <w:noProof/>
            </w:rPr>
          </w:rPrChange>
        </w:rPr>
        <w:fldChar w:fldCharType="begin"/>
      </w:r>
      <w:r w:rsidRPr="00D6713E">
        <w:rPr>
          <w:rFonts w:ascii="Times New Roman" w:hAnsi="Times New Roman" w:cs="Times New Roman"/>
          <w:noProof/>
          <w:sz w:val="26"/>
          <w:szCs w:val="26"/>
          <w:rPrChange w:id="1420" w:author="ĐÀNG ANH MIN ROG" w:date="2023-06-11T07:18:00Z">
            <w:rPr>
              <w:noProof/>
            </w:rPr>
          </w:rPrChange>
        </w:rPr>
        <w:instrText>HYPERLINK \l "_Toc136707882"</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421" w:author="ĐÀNG ANH MIN ROG" w:date="2023-06-11T07:18:00Z">
            <w:rPr>
              <w:rFonts w:cs="Times New Roman"/>
              <w:iCs w:val="0"/>
              <w:noProof/>
              <w:szCs w:val="26"/>
            </w:rPr>
          </w:rPrChange>
        </w:rPr>
        <w:fldChar w:fldCharType="separate"/>
      </w:r>
      <w:bookmarkStart w:id="1422" w:name="_Toc136708235"/>
      <w:r w:rsidR="00AE111C" w:rsidRPr="00D6713E">
        <w:rPr>
          <w:rStyle w:val="Hyperlink"/>
          <w:rFonts w:ascii="Times New Roman" w:hAnsi="Times New Roman" w:cs="Times New Roman"/>
          <w:iCs w:val="0"/>
          <w:noProof/>
          <w:sz w:val="26"/>
          <w:szCs w:val="26"/>
          <w:rPrChange w:id="1423" w:author="ĐÀNG ANH MIN ROG" w:date="2023-06-11T07:18:00Z">
            <w:rPr>
              <w:rStyle w:val="Hyperlink"/>
              <w:rFonts w:cs="Times New Roman"/>
              <w:iCs w:val="0"/>
              <w:noProof/>
              <w:szCs w:val="26"/>
            </w:rPr>
          </w:rPrChange>
        </w:rPr>
        <w:t>Hình 3.19. Giao diện Trang chủ</w:t>
      </w:r>
      <w:r w:rsidR="00AE111C" w:rsidRPr="00D6713E">
        <w:rPr>
          <w:rFonts w:ascii="Times New Roman" w:hAnsi="Times New Roman" w:cs="Times New Roman"/>
          <w:iCs w:val="0"/>
          <w:noProof/>
          <w:webHidden/>
          <w:sz w:val="26"/>
          <w:szCs w:val="26"/>
          <w:rPrChange w:id="1424"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425"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426" w:author="ĐÀNG ANH MIN ROG" w:date="2023-06-11T07:18:00Z">
            <w:rPr>
              <w:rFonts w:cs="Times New Roman"/>
              <w:iCs w:val="0"/>
              <w:noProof/>
              <w:webHidden/>
              <w:szCs w:val="26"/>
            </w:rPr>
          </w:rPrChange>
        </w:rPr>
        <w:instrText xml:space="preserve"> PAGEREF _Toc136707882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427" w:author="ĐÀNG ANH MIN ROG" w:date="2023-06-11T07:18:00Z">
            <w:rPr>
              <w:rFonts w:cs="Times New Roman"/>
              <w:iCs w:val="0"/>
              <w:noProof/>
              <w:webHidden/>
              <w:szCs w:val="26"/>
            </w:rPr>
          </w:rPrChange>
        </w:rPr>
        <w:fldChar w:fldCharType="separate"/>
      </w:r>
      <w:ins w:id="1428" w:author="ĐÀNG ANH MIN ROG" w:date="2023-06-11T07:17:00Z">
        <w:r w:rsidR="00D6713E" w:rsidRPr="00D6713E">
          <w:rPr>
            <w:rFonts w:ascii="Times New Roman" w:hAnsi="Times New Roman" w:cs="Times New Roman"/>
            <w:iCs w:val="0"/>
            <w:noProof/>
            <w:webHidden/>
            <w:sz w:val="26"/>
            <w:szCs w:val="26"/>
            <w:rPrChange w:id="1429" w:author="ĐÀNG ANH MIN ROG" w:date="2023-06-11T07:18:00Z">
              <w:rPr>
                <w:rFonts w:cs="Times New Roman"/>
                <w:iCs w:val="0"/>
                <w:noProof/>
                <w:webHidden/>
                <w:szCs w:val="26"/>
              </w:rPr>
            </w:rPrChange>
          </w:rPr>
          <w:t>31</w:t>
        </w:r>
      </w:ins>
      <w:del w:id="1430" w:author="ĐÀNG ANH MIN ROG" w:date="2023-06-11T07:17:00Z">
        <w:r w:rsidR="00AE111C" w:rsidRPr="00D6713E" w:rsidDel="00D6713E">
          <w:rPr>
            <w:rFonts w:ascii="Times New Roman" w:hAnsi="Times New Roman" w:cs="Times New Roman"/>
            <w:iCs w:val="0"/>
            <w:noProof/>
            <w:webHidden/>
            <w:sz w:val="26"/>
            <w:szCs w:val="26"/>
            <w:rPrChange w:id="1431" w:author="ĐÀNG ANH MIN ROG" w:date="2023-06-11T07:18:00Z">
              <w:rPr>
                <w:rFonts w:cs="Times New Roman"/>
                <w:iCs w:val="0"/>
                <w:noProof/>
                <w:webHidden/>
                <w:szCs w:val="26"/>
              </w:rPr>
            </w:rPrChange>
          </w:rPr>
          <w:delText>33</w:delText>
        </w:r>
      </w:del>
      <w:bookmarkEnd w:id="1422"/>
      <w:r w:rsidR="00AE111C" w:rsidRPr="00D6713E">
        <w:rPr>
          <w:rFonts w:ascii="Times New Roman" w:hAnsi="Times New Roman" w:cs="Times New Roman"/>
          <w:iCs w:val="0"/>
          <w:noProof/>
          <w:webHidden/>
          <w:sz w:val="26"/>
          <w:szCs w:val="26"/>
          <w:rPrChange w:id="1432"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433" w:author="ĐÀNG ANH MIN ROG" w:date="2023-06-11T07:18:00Z">
            <w:rPr>
              <w:rFonts w:cs="Times New Roman"/>
              <w:iCs w:val="0"/>
              <w:noProof/>
              <w:szCs w:val="26"/>
            </w:rPr>
          </w:rPrChange>
        </w:rPr>
        <w:fldChar w:fldCharType="end"/>
      </w:r>
    </w:p>
    <w:p w14:paraId="0A94F5C1" w14:textId="2140AE3A"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434"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435" w:author="ĐÀNG ANH MIN ROG" w:date="2023-06-11T07:18:00Z">
            <w:rPr>
              <w:noProof/>
            </w:rPr>
          </w:rPrChange>
        </w:rPr>
        <w:fldChar w:fldCharType="begin"/>
      </w:r>
      <w:r w:rsidRPr="00D6713E">
        <w:rPr>
          <w:rFonts w:ascii="Times New Roman" w:hAnsi="Times New Roman" w:cs="Times New Roman"/>
          <w:noProof/>
          <w:sz w:val="26"/>
          <w:szCs w:val="26"/>
          <w:rPrChange w:id="1436" w:author="ĐÀNG ANH MIN ROG" w:date="2023-06-11T07:18:00Z">
            <w:rPr>
              <w:noProof/>
            </w:rPr>
          </w:rPrChange>
        </w:rPr>
        <w:instrText>HYPERLINK \l "_Toc136707883"</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437" w:author="ĐÀNG ANH MIN ROG" w:date="2023-06-11T07:18:00Z">
            <w:rPr>
              <w:rFonts w:cs="Times New Roman"/>
              <w:iCs w:val="0"/>
              <w:noProof/>
              <w:szCs w:val="26"/>
            </w:rPr>
          </w:rPrChange>
        </w:rPr>
        <w:fldChar w:fldCharType="separate"/>
      </w:r>
      <w:bookmarkStart w:id="1438" w:name="_Toc136708236"/>
      <w:r w:rsidR="00AE111C" w:rsidRPr="00D6713E">
        <w:rPr>
          <w:rStyle w:val="Hyperlink"/>
          <w:rFonts w:ascii="Times New Roman" w:hAnsi="Times New Roman" w:cs="Times New Roman"/>
          <w:iCs w:val="0"/>
          <w:noProof/>
          <w:sz w:val="26"/>
          <w:szCs w:val="26"/>
          <w:rPrChange w:id="1439" w:author="ĐÀNG ANH MIN ROG" w:date="2023-06-11T07:18:00Z">
            <w:rPr>
              <w:rStyle w:val="Hyperlink"/>
              <w:rFonts w:cs="Times New Roman"/>
              <w:iCs w:val="0"/>
              <w:noProof/>
              <w:szCs w:val="26"/>
            </w:rPr>
          </w:rPrChange>
        </w:rPr>
        <w:t>Hình 3.20. Giao diện trang Đăng Nhập</w:t>
      </w:r>
      <w:r w:rsidR="00AE111C" w:rsidRPr="00D6713E">
        <w:rPr>
          <w:rFonts w:ascii="Times New Roman" w:hAnsi="Times New Roman" w:cs="Times New Roman"/>
          <w:iCs w:val="0"/>
          <w:noProof/>
          <w:webHidden/>
          <w:sz w:val="26"/>
          <w:szCs w:val="26"/>
          <w:rPrChange w:id="1440"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441"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442" w:author="ĐÀNG ANH MIN ROG" w:date="2023-06-11T07:18:00Z">
            <w:rPr>
              <w:rFonts w:cs="Times New Roman"/>
              <w:iCs w:val="0"/>
              <w:noProof/>
              <w:webHidden/>
              <w:szCs w:val="26"/>
            </w:rPr>
          </w:rPrChange>
        </w:rPr>
        <w:instrText xml:space="preserve"> PAGEREF _Toc136707883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443" w:author="ĐÀNG ANH MIN ROG" w:date="2023-06-11T07:18:00Z">
            <w:rPr>
              <w:rFonts w:cs="Times New Roman"/>
              <w:iCs w:val="0"/>
              <w:noProof/>
              <w:webHidden/>
              <w:szCs w:val="26"/>
            </w:rPr>
          </w:rPrChange>
        </w:rPr>
        <w:fldChar w:fldCharType="separate"/>
      </w:r>
      <w:ins w:id="1444" w:author="ĐÀNG ANH MIN ROG" w:date="2023-06-11T07:17:00Z">
        <w:r w:rsidR="00D6713E" w:rsidRPr="00D6713E">
          <w:rPr>
            <w:rFonts w:ascii="Times New Roman" w:hAnsi="Times New Roman" w:cs="Times New Roman"/>
            <w:iCs w:val="0"/>
            <w:noProof/>
            <w:webHidden/>
            <w:sz w:val="26"/>
            <w:szCs w:val="26"/>
            <w:rPrChange w:id="1445" w:author="ĐÀNG ANH MIN ROG" w:date="2023-06-11T07:18:00Z">
              <w:rPr>
                <w:rFonts w:cs="Times New Roman"/>
                <w:iCs w:val="0"/>
                <w:noProof/>
                <w:webHidden/>
                <w:szCs w:val="26"/>
              </w:rPr>
            </w:rPrChange>
          </w:rPr>
          <w:t>33</w:t>
        </w:r>
      </w:ins>
      <w:del w:id="1446" w:author="ĐÀNG ANH MIN ROG" w:date="2023-06-11T07:17:00Z">
        <w:r w:rsidR="00AE111C" w:rsidRPr="00D6713E" w:rsidDel="00D6713E">
          <w:rPr>
            <w:rFonts w:ascii="Times New Roman" w:hAnsi="Times New Roman" w:cs="Times New Roman"/>
            <w:iCs w:val="0"/>
            <w:noProof/>
            <w:webHidden/>
            <w:sz w:val="26"/>
            <w:szCs w:val="26"/>
            <w:rPrChange w:id="1447" w:author="ĐÀNG ANH MIN ROG" w:date="2023-06-11T07:18:00Z">
              <w:rPr>
                <w:rFonts w:cs="Times New Roman"/>
                <w:iCs w:val="0"/>
                <w:noProof/>
                <w:webHidden/>
                <w:szCs w:val="26"/>
              </w:rPr>
            </w:rPrChange>
          </w:rPr>
          <w:delText>35</w:delText>
        </w:r>
      </w:del>
      <w:bookmarkEnd w:id="1438"/>
      <w:r w:rsidR="00AE111C" w:rsidRPr="00D6713E">
        <w:rPr>
          <w:rFonts w:ascii="Times New Roman" w:hAnsi="Times New Roman" w:cs="Times New Roman"/>
          <w:iCs w:val="0"/>
          <w:noProof/>
          <w:webHidden/>
          <w:sz w:val="26"/>
          <w:szCs w:val="26"/>
          <w:rPrChange w:id="1448"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449" w:author="ĐÀNG ANH MIN ROG" w:date="2023-06-11T07:18:00Z">
            <w:rPr>
              <w:rFonts w:cs="Times New Roman"/>
              <w:iCs w:val="0"/>
              <w:noProof/>
              <w:szCs w:val="26"/>
            </w:rPr>
          </w:rPrChange>
        </w:rPr>
        <w:fldChar w:fldCharType="end"/>
      </w:r>
    </w:p>
    <w:p w14:paraId="0FA4A5B0" w14:textId="58BF4B39"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450"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451" w:author="ĐÀNG ANH MIN ROG" w:date="2023-06-11T07:18:00Z">
            <w:rPr>
              <w:noProof/>
            </w:rPr>
          </w:rPrChange>
        </w:rPr>
        <w:fldChar w:fldCharType="begin"/>
      </w:r>
      <w:r w:rsidRPr="00D6713E">
        <w:rPr>
          <w:rFonts w:ascii="Times New Roman" w:hAnsi="Times New Roman" w:cs="Times New Roman"/>
          <w:noProof/>
          <w:sz w:val="26"/>
          <w:szCs w:val="26"/>
          <w:rPrChange w:id="1452" w:author="ĐÀNG ANH MIN ROG" w:date="2023-06-11T07:18:00Z">
            <w:rPr>
              <w:noProof/>
            </w:rPr>
          </w:rPrChange>
        </w:rPr>
        <w:instrText>HYPERLINK \l "_Toc136707884"</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453" w:author="ĐÀNG ANH MIN ROG" w:date="2023-06-11T07:18:00Z">
            <w:rPr>
              <w:rFonts w:cs="Times New Roman"/>
              <w:iCs w:val="0"/>
              <w:noProof/>
              <w:szCs w:val="26"/>
            </w:rPr>
          </w:rPrChange>
        </w:rPr>
        <w:fldChar w:fldCharType="separate"/>
      </w:r>
      <w:bookmarkStart w:id="1454" w:name="_Toc136708237"/>
      <w:r w:rsidR="00AE111C" w:rsidRPr="00D6713E">
        <w:rPr>
          <w:rStyle w:val="Hyperlink"/>
          <w:rFonts w:ascii="Times New Roman" w:hAnsi="Times New Roman" w:cs="Times New Roman"/>
          <w:iCs w:val="0"/>
          <w:noProof/>
          <w:sz w:val="26"/>
          <w:szCs w:val="26"/>
          <w:rPrChange w:id="1455" w:author="ĐÀNG ANH MIN ROG" w:date="2023-06-11T07:18:00Z">
            <w:rPr>
              <w:rStyle w:val="Hyperlink"/>
              <w:rFonts w:cs="Times New Roman"/>
              <w:iCs w:val="0"/>
              <w:noProof/>
              <w:szCs w:val="26"/>
            </w:rPr>
          </w:rPrChange>
        </w:rPr>
        <w:t>Hình 3.21. Giao diện trang Đăng ký</w:t>
      </w:r>
      <w:r w:rsidR="00AE111C" w:rsidRPr="00D6713E">
        <w:rPr>
          <w:rFonts w:ascii="Times New Roman" w:hAnsi="Times New Roman" w:cs="Times New Roman"/>
          <w:iCs w:val="0"/>
          <w:noProof/>
          <w:webHidden/>
          <w:sz w:val="26"/>
          <w:szCs w:val="26"/>
          <w:rPrChange w:id="1456"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457"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458" w:author="ĐÀNG ANH MIN ROG" w:date="2023-06-11T07:18:00Z">
            <w:rPr>
              <w:rFonts w:cs="Times New Roman"/>
              <w:iCs w:val="0"/>
              <w:noProof/>
              <w:webHidden/>
              <w:szCs w:val="26"/>
            </w:rPr>
          </w:rPrChange>
        </w:rPr>
        <w:instrText xml:space="preserve"> PAGEREF _Toc136707884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459" w:author="ĐÀNG ANH MIN ROG" w:date="2023-06-11T07:18:00Z">
            <w:rPr>
              <w:rFonts w:cs="Times New Roman"/>
              <w:iCs w:val="0"/>
              <w:noProof/>
              <w:webHidden/>
              <w:szCs w:val="26"/>
            </w:rPr>
          </w:rPrChange>
        </w:rPr>
        <w:fldChar w:fldCharType="separate"/>
      </w:r>
      <w:ins w:id="1460" w:author="ĐÀNG ANH MIN ROG" w:date="2023-06-11T07:17:00Z">
        <w:r w:rsidR="00D6713E" w:rsidRPr="00D6713E">
          <w:rPr>
            <w:rFonts w:ascii="Times New Roman" w:hAnsi="Times New Roman" w:cs="Times New Roman"/>
            <w:iCs w:val="0"/>
            <w:noProof/>
            <w:webHidden/>
            <w:sz w:val="26"/>
            <w:szCs w:val="26"/>
            <w:rPrChange w:id="1461" w:author="ĐÀNG ANH MIN ROG" w:date="2023-06-11T07:18:00Z">
              <w:rPr>
                <w:rFonts w:cs="Times New Roman"/>
                <w:iCs w:val="0"/>
                <w:noProof/>
                <w:webHidden/>
                <w:szCs w:val="26"/>
              </w:rPr>
            </w:rPrChange>
          </w:rPr>
          <w:t>33</w:t>
        </w:r>
      </w:ins>
      <w:del w:id="1462" w:author="ĐÀNG ANH MIN ROG" w:date="2023-06-11T07:17:00Z">
        <w:r w:rsidR="00AE111C" w:rsidRPr="00D6713E" w:rsidDel="00D6713E">
          <w:rPr>
            <w:rFonts w:ascii="Times New Roman" w:hAnsi="Times New Roman" w:cs="Times New Roman"/>
            <w:iCs w:val="0"/>
            <w:noProof/>
            <w:webHidden/>
            <w:sz w:val="26"/>
            <w:szCs w:val="26"/>
            <w:rPrChange w:id="1463" w:author="ĐÀNG ANH MIN ROG" w:date="2023-06-11T07:18:00Z">
              <w:rPr>
                <w:rFonts w:cs="Times New Roman"/>
                <w:iCs w:val="0"/>
                <w:noProof/>
                <w:webHidden/>
                <w:szCs w:val="26"/>
              </w:rPr>
            </w:rPrChange>
          </w:rPr>
          <w:delText>35</w:delText>
        </w:r>
      </w:del>
      <w:bookmarkEnd w:id="1454"/>
      <w:r w:rsidR="00AE111C" w:rsidRPr="00D6713E">
        <w:rPr>
          <w:rFonts w:ascii="Times New Roman" w:hAnsi="Times New Roman" w:cs="Times New Roman"/>
          <w:iCs w:val="0"/>
          <w:noProof/>
          <w:webHidden/>
          <w:sz w:val="26"/>
          <w:szCs w:val="26"/>
          <w:rPrChange w:id="1464"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465" w:author="ĐÀNG ANH MIN ROG" w:date="2023-06-11T07:18:00Z">
            <w:rPr>
              <w:rFonts w:cs="Times New Roman"/>
              <w:iCs w:val="0"/>
              <w:noProof/>
              <w:szCs w:val="26"/>
            </w:rPr>
          </w:rPrChange>
        </w:rPr>
        <w:fldChar w:fldCharType="end"/>
      </w:r>
    </w:p>
    <w:p w14:paraId="3A7509BC" w14:textId="5B5AA0DE"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466"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467" w:author="ĐÀNG ANH MIN ROG" w:date="2023-06-11T07:18:00Z">
            <w:rPr>
              <w:noProof/>
            </w:rPr>
          </w:rPrChange>
        </w:rPr>
        <w:fldChar w:fldCharType="begin"/>
      </w:r>
      <w:r w:rsidRPr="00D6713E">
        <w:rPr>
          <w:rFonts w:ascii="Times New Roman" w:hAnsi="Times New Roman" w:cs="Times New Roman"/>
          <w:noProof/>
          <w:sz w:val="26"/>
          <w:szCs w:val="26"/>
          <w:rPrChange w:id="1468" w:author="ĐÀNG ANH MIN ROG" w:date="2023-06-11T07:18:00Z">
            <w:rPr>
              <w:noProof/>
            </w:rPr>
          </w:rPrChange>
        </w:rPr>
        <w:instrText>HYPERLINK \l "_Toc136707885"</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469" w:author="ĐÀNG ANH MIN ROG" w:date="2023-06-11T07:18:00Z">
            <w:rPr>
              <w:rFonts w:cs="Times New Roman"/>
              <w:iCs w:val="0"/>
              <w:noProof/>
              <w:szCs w:val="26"/>
            </w:rPr>
          </w:rPrChange>
        </w:rPr>
        <w:fldChar w:fldCharType="separate"/>
      </w:r>
      <w:bookmarkStart w:id="1470" w:name="_Toc136708238"/>
      <w:r w:rsidR="00AE111C" w:rsidRPr="00D6713E">
        <w:rPr>
          <w:rStyle w:val="Hyperlink"/>
          <w:rFonts w:ascii="Times New Roman" w:hAnsi="Times New Roman" w:cs="Times New Roman"/>
          <w:iCs w:val="0"/>
          <w:noProof/>
          <w:sz w:val="26"/>
          <w:szCs w:val="26"/>
          <w:rPrChange w:id="1471" w:author="ĐÀNG ANH MIN ROG" w:date="2023-06-11T07:18:00Z">
            <w:rPr>
              <w:rStyle w:val="Hyperlink"/>
              <w:rFonts w:cs="Times New Roman"/>
              <w:iCs w:val="0"/>
              <w:noProof/>
              <w:szCs w:val="26"/>
            </w:rPr>
          </w:rPrChange>
        </w:rPr>
        <w:t>Hình 3.22. Giao diện trang Danh sách sản phẩm</w:t>
      </w:r>
      <w:r w:rsidR="00AE111C" w:rsidRPr="00D6713E">
        <w:rPr>
          <w:rFonts w:ascii="Times New Roman" w:hAnsi="Times New Roman" w:cs="Times New Roman"/>
          <w:iCs w:val="0"/>
          <w:noProof/>
          <w:webHidden/>
          <w:sz w:val="26"/>
          <w:szCs w:val="26"/>
          <w:rPrChange w:id="1472"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473"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474" w:author="ĐÀNG ANH MIN ROG" w:date="2023-06-11T07:18:00Z">
            <w:rPr>
              <w:rFonts w:cs="Times New Roman"/>
              <w:iCs w:val="0"/>
              <w:noProof/>
              <w:webHidden/>
              <w:szCs w:val="26"/>
            </w:rPr>
          </w:rPrChange>
        </w:rPr>
        <w:instrText xml:space="preserve"> PAGEREF _Toc136707885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475" w:author="ĐÀNG ANH MIN ROG" w:date="2023-06-11T07:18:00Z">
            <w:rPr>
              <w:rFonts w:cs="Times New Roman"/>
              <w:iCs w:val="0"/>
              <w:noProof/>
              <w:webHidden/>
              <w:szCs w:val="26"/>
            </w:rPr>
          </w:rPrChange>
        </w:rPr>
        <w:fldChar w:fldCharType="separate"/>
      </w:r>
      <w:ins w:id="1476" w:author="ĐÀNG ANH MIN ROG" w:date="2023-06-11T07:17:00Z">
        <w:r w:rsidR="00D6713E" w:rsidRPr="00D6713E">
          <w:rPr>
            <w:rFonts w:ascii="Times New Roman" w:hAnsi="Times New Roman" w:cs="Times New Roman"/>
            <w:iCs w:val="0"/>
            <w:noProof/>
            <w:webHidden/>
            <w:sz w:val="26"/>
            <w:szCs w:val="26"/>
            <w:rPrChange w:id="1477" w:author="ĐÀNG ANH MIN ROG" w:date="2023-06-11T07:18:00Z">
              <w:rPr>
                <w:rFonts w:cs="Times New Roman"/>
                <w:iCs w:val="0"/>
                <w:noProof/>
                <w:webHidden/>
                <w:szCs w:val="26"/>
              </w:rPr>
            </w:rPrChange>
          </w:rPr>
          <w:t>34</w:t>
        </w:r>
      </w:ins>
      <w:del w:id="1478" w:author="ĐÀNG ANH MIN ROG" w:date="2023-06-11T07:17:00Z">
        <w:r w:rsidR="00AE111C" w:rsidRPr="00D6713E" w:rsidDel="00D6713E">
          <w:rPr>
            <w:rFonts w:ascii="Times New Roman" w:hAnsi="Times New Roman" w:cs="Times New Roman"/>
            <w:iCs w:val="0"/>
            <w:noProof/>
            <w:webHidden/>
            <w:sz w:val="26"/>
            <w:szCs w:val="26"/>
            <w:rPrChange w:id="1479" w:author="ĐÀNG ANH MIN ROG" w:date="2023-06-11T07:18:00Z">
              <w:rPr>
                <w:rFonts w:cs="Times New Roman"/>
                <w:iCs w:val="0"/>
                <w:noProof/>
                <w:webHidden/>
                <w:szCs w:val="26"/>
              </w:rPr>
            </w:rPrChange>
          </w:rPr>
          <w:delText>36</w:delText>
        </w:r>
      </w:del>
      <w:bookmarkEnd w:id="1470"/>
      <w:r w:rsidR="00AE111C" w:rsidRPr="00D6713E">
        <w:rPr>
          <w:rFonts w:ascii="Times New Roman" w:hAnsi="Times New Roman" w:cs="Times New Roman"/>
          <w:iCs w:val="0"/>
          <w:noProof/>
          <w:webHidden/>
          <w:sz w:val="26"/>
          <w:szCs w:val="26"/>
          <w:rPrChange w:id="1480"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481" w:author="ĐÀNG ANH MIN ROG" w:date="2023-06-11T07:18:00Z">
            <w:rPr>
              <w:rFonts w:cs="Times New Roman"/>
              <w:iCs w:val="0"/>
              <w:noProof/>
              <w:szCs w:val="26"/>
            </w:rPr>
          </w:rPrChange>
        </w:rPr>
        <w:fldChar w:fldCharType="end"/>
      </w:r>
    </w:p>
    <w:p w14:paraId="37033F00" w14:textId="01212E2D"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482"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483" w:author="ĐÀNG ANH MIN ROG" w:date="2023-06-11T07:18:00Z">
            <w:rPr>
              <w:noProof/>
            </w:rPr>
          </w:rPrChange>
        </w:rPr>
        <w:fldChar w:fldCharType="begin"/>
      </w:r>
      <w:r w:rsidRPr="00D6713E">
        <w:rPr>
          <w:rFonts w:ascii="Times New Roman" w:hAnsi="Times New Roman" w:cs="Times New Roman"/>
          <w:noProof/>
          <w:sz w:val="26"/>
          <w:szCs w:val="26"/>
          <w:rPrChange w:id="1484" w:author="ĐÀNG ANH MIN ROG" w:date="2023-06-11T07:18:00Z">
            <w:rPr>
              <w:noProof/>
            </w:rPr>
          </w:rPrChange>
        </w:rPr>
        <w:instrText>HYPERLINK \l "_Toc136707886"</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485" w:author="ĐÀNG ANH MIN ROG" w:date="2023-06-11T07:18:00Z">
            <w:rPr>
              <w:rFonts w:cs="Times New Roman"/>
              <w:iCs w:val="0"/>
              <w:noProof/>
              <w:szCs w:val="26"/>
            </w:rPr>
          </w:rPrChange>
        </w:rPr>
        <w:fldChar w:fldCharType="separate"/>
      </w:r>
      <w:bookmarkStart w:id="1486" w:name="_Toc136708239"/>
      <w:r w:rsidR="00AE111C" w:rsidRPr="00D6713E">
        <w:rPr>
          <w:rStyle w:val="Hyperlink"/>
          <w:rFonts w:ascii="Times New Roman" w:hAnsi="Times New Roman" w:cs="Times New Roman"/>
          <w:iCs w:val="0"/>
          <w:noProof/>
          <w:sz w:val="26"/>
          <w:szCs w:val="26"/>
          <w:rPrChange w:id="1487" w:author="ĐÀNG ANH MIN ROG" w:date="2023-06-11T07:18:00Z">
            <w:rPr>
              <w:rStyle w:val="Hyperlink"/>
              <w:rFonts w:cs="Times New Roman"/>
              <w:iCs w:val="0"/>
              <w:noProof/>
              <w:szCs w:val="26"/>
            </w:rPr>
          </w:rPrChange>
        </w:rPr>
        <w:t>Hình 3.23. Giao diện trang tìm kiếm</w:t>
      </w:r>
      <w:r w:rsidR="00AE111C" w:rsidRPr="00D6713E">
        <w:rPr>
          <w:rFonts w:ascii="Times New Roman" w:hAnsi="Times New Roman" w:cs="Times New Roman"/>
          <w:iCs w:val="0"/>
          <w:noProof/>
          <w:webHidden/>
          <w:sz w:val="26"/>
          <w:szCs w:val="26"/>
          <w:rPrChange w:id="1488"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489"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490" w:author="ĐÀNG ANH MIN ROG" w:date="2023-06-11T07:18:00Z">
            <w:rPr>
              <w:rFonts w:cs="Times New Roman"/>
              <w:iCs w:val="0"/>
              <w:noProof/>
              <w:webHidden/>
              <w:szCs w:val="26"/>
            </w:rPr>
          </w:rPrChange>
        </w:rPr>
        <w:instrText xml:space="preserve"> PAGEREF _Toc136707886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491" w:author="ĐÀNG ANH MIN ROG" w:date="2023-06-11T07:18:00Z">
            <w:rPr>
              <w:rFonts w:cs="Times New Roman"/>
              <w:iCs w:val="0"/>
              <w:noProof/>
              <w:webHidden/>
              <w:szCs w:val="26"/>
            </w:rPr>
          </w:rPrChange>
        </w:rPr>
        <w:fldChar w:fldCharType="separate"/>
      </w:r>
      <w:ins w:id="1492" w:author="ĐÀNG ANH MIN ROG" w:date="2023-06-11T07:17:00Z">
        <w:r w:rsidR="00D6713E" w:rsidRPr="00D6713E">
          <w:rPr>
            <w:rFonts w:ascii="Times New Roman" w:hAnsi="Times New Roman" w:cs="Times New Roman"/>
            <w:iCs w:val="0"/>
            <w:noProof/>
            <w:webHidden/>
            <w:sz w:val="26"/>
            <w:szCs w:val="26"/>
            <w:rPrChange w:id="1493" w:author="ĐÀNG ANH MIN ROG" w:date="2023-06-11T07:18:00Z">
              <w:rPr>
                <w:rFonts w:cs="Times New Roman"/>
                <w:iCs w:val="0"/>
                <w:noProof/>
                <w:webHidden/>
                <w:szCs w:val="26"/>
              </w:rPr>
            </w:rPrChange>
          </w:rPr>
          <w:t>35</w:t>
        </w:r>
      </w:ins>
      <w:del w:id="1494" w:author="ĐÀNG ANH MIN ROG" w:date="2023-06-11T07:17:00Z">
        <w:r w:rsidR="00AE111C" w:rsidRPr="00D6713E" w:rsidDel="00D6713E">
          <w:rPr>
            <w:rFonts w:ascii="Times New Roman" w:hAnsi="Times New Roman" w:cs="Times New Roman"/>
            <w:iCs w:val="0"/>
            <w:noProof/>
            <w:webHidden/>
            <w:sz w:val="26"/>
            <w:szCs w:val="26"/>
            <w:rPrChange w:id="1495" w:author="ĐÀNG ANH MIN ROG" w:date="2023-06-11T07:18:00Z">
              <w:rPr>
                <w:rFonts w:cs="Times New Roman"/>
                <w:iCs w:val="0"/>
                <w:noProof/>
                <w:webHidden/>
                <w:szCs w:val="26"/>
              </w:rPr>
            </w:rPrChange>
          </w:rPr>
          <w:delText>37</w:delText>
        </w:r>
      </w:del>
      <w:bookmarkEnd w:id="1486"/>
      <w:r w:rsidR="00AE111C" w:rsidRPr="00D6713E">
        <w:rPr>
          <w:rFonts w:ascii="Times New Roman" w:hAnsi="Times New Roman" w:cs="Times New Roman"/>
          <w:iCs w:val="0"/>
          <w:noProof/>
          <w:webHidden/>
          <w:sz w:val="26"/>
          <w:szCs w:val="26"/>
          <w:rPrChange w:id="1496"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497" w:author="ĐÀNG ANH MIN ROG" w:date="2023-06-11T07:18:00Z">
            <w:rPr>
              <w:rFonts w:cs="Times New Roman"/>
              <w:iCs w:val="0"/>
              <w:noProof/>
              <w:szCs w:val="26"/>
            </w:rPr>
          </w:rPrChange>
        </w:rPr>
        <w:fldChar w:fldCharType="end"/>
      </w:r>
    </w:p>
    <w:p w14:paraId="1294A457" w14:textId="4A13B7E5"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498"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499" w:author="ĐÀNG ANH MIN ROG" w:date="2023-06-11T07:18:00Z">
            <w:rPr>
              <w:noProof/>
            </w:rPr>
          </w:rPrChange>
        </w:rPr>
        <w:fldChar w:fldCharType="begin"/>
      </w:r>
      <w:r w:rsidRPr="00D6713E">
        <w:rPr>
          <w:rFonts w:ascii="Times New Roman" w:hAnsi="Times New Roman" w:cs="Times New Roman"/>
          <w:noProof/>
          <w:sz w:val="26"/>
          <w:szCs w:val="26"/>
          <w:rPrChange w:id="1500" w:author="ĐÀNG ANH MIN ROG" w:date="2023-06-11T07:18:00Z">
            <w:rPr>
              <w:noProof/>
            </w:rPr>
          </w:rPrChange>
        </w:rPr>
        <w:instrText>HYPERLINK \l "_Toc136707887"</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501" w:author="ĐÀNG ANH MIN ROG" w:date="2023-06-11T07:18:00Z">
            <w:rPr>
              <w:rFonts w:cs="Times New Roman"/>
              <w:iCs w:val="0"/>
              <w:noProof/>
              <w:szCs w:val="26"/>
            </w:rPr>
          </w:rPrChange>
        </w:rPr>
        <w:fldChar w:fldCharType="separate"/>
      </w:r>
      <w:bookmarkStart w:id="1502" w:name="_Toc136708240"/>
      <w:r w:rsidR="00AE111C" w:rsidRPr="00D6713E">
        <w:rPr>
          <w:rStyle w:val="Hyperlink"/>
          <w:rFonts w:ascii="Times New Roman" w:hAnsi="Times New Roman" w:cs="Times New Roman"/>
          <w:iCs w:val="0"/>
          <w:noProof/>
          <w:sz w:val="26"/>
          <w:szCs w:val="26"/>
          <w:rPrChange w:id="1503" w:author="ĐÀNG ANH MIN ROG" w:date="2023-06-11T07:18:00Z">
            <w:rPr>
              <w:rStyle w:val="Hyperlink"/>
              <w:rFonts w:cs="Times New Roman"/>
              <w:iCs w:val="0"/>
              <w:noProof/>
              <w:szCs w:val="26"/>
            </w:rPr>
          </w:rPrChange>
        </w:rPr>
        <w:t>Hình 3.24. Giao diện trang Thông tin người dùng</w:t>
      </w:r>
      <w:r w:rsidR="00AE111C" w:rsidRPr="00D6713E">
        <w:rPr>
          <w:rFonts w:ascii="Times New Roman" w:hAnsi="Times New Roman" w:cs="Times New Roman"/>
          <w:iCs w:val="0"/>
          <w:noProof/>
          <w:webHidden/>
          <w:sz w:val="26"/>
          <w:szCs w:val="26"/>
          <w:rPrChange w:id="1504"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505"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506" w:author="ĐÀNG ANH MIN ROG" w:date="2023-06-11T07:18:00Z">
            <w:rPr>
              <w:rFonts w:cs="Times New Roman"/>
              <w:iCs w:val="0"/>
              <w:noProof/>
              <w:webHidden/>
              <w:szCs w:val="26"/>
            </w:rPr>
          </w:rPrChange>
        </w:rPr>
        <w:instrText xml:space="preserve"> PAGEREF _Toc136707887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507" w:author="ĐÀNG ANH MIN ROG" w:date="2023-06-11T07:18:00Z">
            <w:rPr>
              <w:rFonts w:cs="Times New Roman"/>
              <w:iCs w:val="0"/>
              <w:noProof/>
              <w:webHidden/>
              <w:szCs w:val="26"/>
            </w:rPr>
          </w:rPrChange>
        </w:rPr>
        <w:fldChar w:fldCharType="separate"/>
      </w:r>
      <w:ins w:id="1508" w:author="ĐÀNG ANH MIN ROG" w:date="2023-06-11T07:17:00Z">
        <w:r w:rsidR="00D6713E" w:rsidRPr="00D6713E">
          <w:rPr>
            <w:rFonts w:ascii="Times New Roman" w:hAnsi="Times New Roman" w:cs="Times New Roman"/>
            <w:iCs w:val="0"/>
            <w:noProof/>
            <w:webHidden/>
            <w:sz w:val="26"/>
            <w:szCs w:val="26"/>
            <w:rPrChange w:id="1509" w:author="ĐÀNG ANH MIN ROG" w:date="2023-06-11T07:18:00Z">
              <w:rPr>
                <w:rFonts w:cs="Times New Roman"/>
                <w:iCs w:val="0"/>
                <w:noProof/>
                <w:webHidden/>
                <w:szCs w:val="26"/>
              </w:rPr>
            </w:rPrChange>
          </w:rPr>
          <w:t>36</w:t>
        </w:r>
      </w:ins>
      <w:del w:id="1510" w:author="ĐÀNG ANH MIN ROG" w:date="2023-06-11T07:17:00Z">
        <w:r w:rsidR="00AE111C" w:rsidRPr="00D6713E" w:rsidDel="00D6713E">
          <w:rPr>
            <w:rFonts w:ascii="Times New Roman" w:hAnsi="Times New Roman" w:cs="Times New Roman"/>
            <w:iCs w:val="0"/>
            <w:noProof/>
            <w:webHidden/>
            <w:sz w:val="26"/>
            <w:szCs w:val="26"/>
            <w:rPrChange w:id="1511" w:author="ĐÀNG ANH MIN ROG" w:date="2023-06-11T07:18:00Z">
              <w:rPr>
                <w:rFonts w:cs="Times New Roman"/>
                <w:iCs w:val="0"/>
                <w:noProof/>
                <w:webHidden/>
                <w:szCs w:val="26"/>
              </w:rPr>
            </w:rPrChange>
          </w:rPr>
          <w:delText>38</w:delText>
        </w:r>
      </w:del>
      <w:bookmarkEnd w:id="1502"/>
      <w:r w:rsidR="00AE111C" w:rsidRPr="00D6713E">
        <w:rPr>
          <w:rFonts w:ascii="Times New Roman" w:hAnsi="Times New Roman" w:cs="Times New Roman"/>
          <w:iCs w:val="0"/>
          <w:noProof/>
          <w:webHidden/>
          <w:sz w:val="26"/>
          <w:szCs w:val="26"/>
          <w:rPrChange w:id="1512"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513" w:author="ĐÀNG ANH MIN ROG" w:date="2023-06-11T07:18:00Z">
            <w:rPr>
              <w:rFonts w:cs="Times New Roman"/>
              <w:iCs w:val="0"/>
              <w:noProof/>
              <w:szCs w:val="26"/>
            </w:rPr>
          </w:rPrChange>
        </w:rPr>
        <w:fldChar w:fldCharType="end"/>
      </w:r>
    </w:p>
    <w:p w14:paraId="6B716011" w14:textId="57E4FC39"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514"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515" w:author="ĐÀNG ANH MIN ROG" w:date="2023-06-11T07:18:00Z">
            <w:rPr>
              <w:noProof/>
            </w:rPr>
          </w:rPrChange>
        </w:rPr>
        <w:fldChar w:fldCharType="begin"/>
      </w:r>
      <w:r w:rsidRPr="00D6713E">
        <w:rPr>
          <w:rFonts w:ascii="Times New Roman" w:hAnsi="Times New Roman" w:cs="Times New Roman"/>
          <w:noProof/>
          <w:sz w:val="26"/>
          <w:szCs w:val="26"/>
          <w:rPrChange w:id="1516" w:author="ĐÀNG ANH MIN ROG" w:date="2023-06-11T07:18:00Z">
            <w:rPr>
              <w:noProof/>
            </w:rPr>
          </w:rPrChange>
        </w:rPr>
        <w:instrText>HYPERLINK \l "_Toc136707888"</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517" w:author="ĐÀNG ANH MIN ROG" w:date="2023-06-11T07:18:00Z">
            <w:rPr>
              <w:rFonts w:cs="Times New Roman"/>
              <w:iCs w:val="0"/>
              <w:noProof/>
              <w:szCs w:val="26"/>
            </w:rPr>
          </w:rPrChange>
        </w:rPr>
        <w:fldChar w:fldCharType="separate"/>
      </w:r>
      <w:bookmarkStart w:id="1518" w:name="_Toc136708241"/>
      <w:r w:rsidR="00AE111C" w:rsidRPr="00D6713E">
        <w:rPr>
          <w:rStyle w:val="Hyperlink"/>
          <w:rFonts w:ascii="Times New Roman" w:hAnsi="Times New Roman" w:cs="Times New Roman"/>
          <w:iCs w:val="0"/>
          <w:noProof/>
          <w:sz w:val="26"/>
          <w:szCs w:val="26"/>
          <w:rPrChange w:id="1519" w:author="ĐÀNG ANH MIN ROG" w:date="2023-06-11T07:18:00Z">
            <w:rPr>
              <w:rStyle w:val="Hyperlink"/>
              <w:rFonts w:cs="Times New Roman"/>
              <w:iCs w:val="0"/>
              <w:noProof/>
              <w:szCs w:val="26"/>
            </w:rPr>
          </w:rPrChange>
        </w:rPr>
        <w:t>Hình 3.25. Giao diện trang chỉnh sửa thông tin người dùng</w:t>
      </w:r>
      <w:r w:rsidR="00AE111C" w:rsidRPr="00D6713E">
        <w:rPr>
          <w:rFonts w:ascii="Times New Roman" w:hAnsi="Times New Roman" w:cs="Times New Roman"/>
          <w:iCs w:val="0"/>
          <w:noProof/>
          <w:webHidden/>
          <w:sz w:val="26"/>
          <w:szCs w:val="26"/>
          <w:rPrChange w:id="1520"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521"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522" w:author="ĐÀNG ANH MIN ROG" w:date="2023-06-11T07:18:00Z">
            <w:rPr>
              <w:rFonts w:cs="Times New Roman"/>
              <w:iCs w:val="0"/>
              <w:noProof/>
              <w:webHidden/>
              <w:szCs w:val="26"/>
            </w:rPr>
          </w:rPrChange>
        </w:rPr>
        <w:instrText xml:space="preserve"> PAGEREF _Toc136707888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523" w:author="ĐÀNG ANH MIN ROG" w:date="2023-06-11T07:18:00Z">
            <w:rPr>
              <w:rFonts w:cs="Times New Roman"/>
              <w:iCs w:val="0"/>
              <w:noProof/>
              <w:webHidden/>
              <w:szCs w:val="26"/>
            </w:rPr>
          </w:rPrChange>
        </w:rPr>
        <w:fldChar w:fldCharType="separate"/>
      </w:r>
      <w:ins w:id="1524" w:author="ĐÀNG ANH MIN ROG" w:date="2023-06-11T07:17:00Z">
        <w:r w:rsidR="00D6713E" w:rsidRPr="00D6713E">
          <w:rPr>
            <w:rFonts w:ascii="Times New Roman" w:hAnsi="Times New Roman" w:cs="Times New Roman"/>
            <w:iCs w:val="0"/>
            <w:noProof/>
            <w:webHidden/>
            <w:sz w:val="26"/>
            <w:szCs w:val="26"/>
            <w:rPrChange w:id="1525" w:author="ĐÀNG ANH MIN ROG" w:date="2023-06-11T07:18:00Z">
              <w:rPr>
                <w:rFonts w:cs="Times New Roman"/>
                <w:iCs w:val="0"/>
                <w:noProof/>
                <w:webHidden/>
                <w:szCs w:val="26"/>
              </w:rPr>
            </w:rPrChange>
          </w:rPr>
          <w:t>37</w:t>
        </w:r>
      </w:ins>
      <w:del w:id="1526" w:author="ĐÀNG ANH MIN ROG" w:date="2023-06-11T07:17:00Z">
        <w:r w:rsidR="00AE111C" w:rsidRPr="00D6713E" w:rsidDel="00D6713E">
          <w:rPr>
            <w:rFonts w:ascii="Times New Roman" w:hAnsi="Times New Roman" w:cs="Times New Roman"/>
            <w:iCs w:val="0"/>
            <w:noProof/>
            <w:webHidden/>
            <w:sz w:val="26"/>
            <w:szCs w:val="26"/>
            <w:rPrChange w:id="1527" w:author="ĐÀNG ANH MIN ROG" w:date="2023-06-11T07:18:00Z">
              <w:rPr>
                <w:rFonts w:cs="Times New Roman"/>
                <w:iCs w:val="0"/>
                <w:noProof/>
                <w:webHidden/>
                <w:szCs w:val="26"/>
              </w:rPr>
            </w:rPrChange>
          </w:rPr>
          <w:delText>39</w:delText>
        </w:r>
      </w:del>
      <w:bookmarkEnd w:id="1518"/>
      <w:r w:rsidR="00AE111C" w:rsidRPr="00D6713E">
        <w:rPr>
          <w:rFonts w:ascii="Times New Roman" w:hAnsi="Times New Roman" w:cs="Times New Roman"/>
          <w:iCs w:val="0"/>
          <w:noProof/>
          <w:webHidden/>
          <w:sz w:val="26"/>
          <w:szCs w:val="26"/>
          <w:rPrChange w:id="1528"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529" w:author="ĐÀNG ANH MIN ROG" w:date="2023-06-11T07:18:00Z">
            <w:rPr>
              <w:rFonts w:cs="Times New Roman"/>
              <w:iCs w:val="0"/>
              <w:noProof/>
              <w:szCs w:val="26"/>
            </w:rPr>
          </w:rPrChange>
        </w:rPr>
        <w:fldChar w:fldCharType="end"/>
      </w:r>
    </w:p>
    <w:p w14:paraId="777F4A6F" w14:textId="24A46882"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530"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531" w:author="ĐÀNG ANH MIN ROG" w:date="2023-06-11T07:18:00Z">
            <w:rPr>
              <w:noProof/>
            </w:rPr>
          </w:rPrChange>
        </w:rPr>
        <w:fldChar w:fldCharType="begin"/>
      </w:r>
      <w:r w:rsidRPr="00D6713E">
        <w:rPr>
          <w:rFonts w:ascii="Times New Roman" w:hAnsi="Times New Roman" w:cs="Times New Roman"/>
          <w:noProof/>
          <w:sz w:val="26"/>
          <w:szCs w:val="26"/>
          <w:rPrChange w:id="1532" w:author="ĐÀNG ANH MIN ROG" w:date="2023-06-11T07:18:00Z">
            <w:rPr>
              <w:noProof/>
            </w:rPr>
          </w:rPrChange>
        </w:rPr>
        <w:instrText>HYPERLINK \l "_Toc136707889"</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533" w:author="ĐÀNG ANH MIN ROG" w:date="2023-06-11T07:18:00Z">
            <w:rPr>
              <w:rFonts w:cs="Times New Roman"/>
              <w:iCs w:val="0"/>
              <w:noProof/>
              <w:szCs w:val="26"/>
            </w:rPr>
          </w:rPrChange>
        </w:rPr>
        <w:fldChar w:fldCharType="separate"/>
      </w:r>
      <w:bookmarkStart w:id="1534" w:name="_Toc136708242"/>
      <w:r w:rsidR="00AE111C" w:rsidRPr="00D6713E">
        <w:rPr>
          <w:rStyle w:val="Hyperlink"/>
          <w:rFonts w:ascii="Times New Roman" w:hAnsi="Times New Roman" w:cs="Times New Roman"/>
          <w:iCs w:val="0"/>
          <w:noProof/>
          <w:sz w:val="26"/>
          <w:szCs w:val="26"/>
          <w:rPrChange w:id="1535" w:author="ĐÀNG ANH MIN ROG" w:date="2023-06-11T07:18:00Z">
            <w:rPr>
              <w:rStyle w:val="Hyperlink"/>
              <w:rFonts w:cs="Times New Roman"/>
              <w:iCs w:val="0"/>
              <w:noProof/>
              <w:szCs w:val="26"/>
            </w:rPr>
          </w:rPrChange>
        </w:rPr>
        <w:t>Hình 3.26. Giao diện trang Đổi mật khẩu</w:t>
      </w:r>
      <w:r w:rsidR="00AE111C" w:rsidRPr="00D6713E">
        <w:rPr>
          <w:rFonts w:ascii="Times New Roman" w:hAnsi="Times New Roman" w:cs="Times New Roman"/>
          <w:iCs w:val="0"/>
          <w:noProof/>
          <w:webHidden/>
          <w:sz w:val="26"/>
          <w:szCs w:val="26"/>
          <w:rPrChange w:id="1536"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537"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538" w:author="ĐÀNG ANH MIN ROG" w:date="2023-06-11T07:18:00Z">
            <w:rPr>
              <w:rFonts w:cs="Times New Roman"/>
              <w:iCs w:val="0"/>
              <w:noProof/>
              <w:webHidden/>
              <w:szCs w:val="26"/>
            </w:rPr>
          </w:rPrChange>
        </w:rPr>
        <w:instrText xml:space="preserve"> PAGEREF _Toc136707889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539" w:author="ĐÀNG ANH MIN ROG" w:date="2023-06-11T07:18:00Z">
            <w:rPr>
              <w:rFonts w:cs="Times New Roman"/>
              <w:iCs w:val="0"/>
              <w:noProof/>
              <w:webHidden/>
              <w:szCs w:val="26"/>
            </w:rPr>
          </w:rPrChange>
        </w:rPr>
        <w:fldChar w:fldCharType="separate"/>
      </w:r>
      <w:ins w:id="1540" w:author="ĐÀNG ANH MIN ROG" w:date="2023-06-11T07:17:00Z">
        <w:r w:rsidR="00D6713E" w:rsidRPr="00D6713E">
          <w:rPr>
            <w:rFonts w:ascii="Times New Roman" w:hAnsi="Times New Roman" w:cs="Times New Roman"/>
            <w:iCs w:val="0"/>
            <w:noProof/>
            <w:webHidden/>
            <w:sz w:val="26"/>
            <w:szCs w:val="26"/>
            <w:rPrChange w:id="1541" w:author="ĐÀNG ANH MIN ROG" w:date="2023-06-11T07:18:00Z">
              <w:rPr>
                <w:rFonts w:cs="Times New Roman"/>
                <w:iCs w:val="0"/>
                <w:noProof/>
                <w:webHidden/>
                <w:szCs w:val="26"/>
              </w:rPr>
            </w:rPrChange>
          </w:rPr>
          <w:t>37</w:t>
        </w:r>
      </w:ins>
      <w:del w:id="1542" w:author="ĐÀNG ANH MIN ROG" w:date="2023-06-11T07:17:00Z">
        <w:r w:rsidR="00AE111C" w:rsidRPr="00D6713E" w:rsidDel="00D6713E">
          <w:rPr>
            <w:rFonts w:ascii="Times New Roman" w:hAnsi="Times New Roman" w:cs="Times New Roman"/>
            <w:iCs w:val="0"/>
            <w:noProof/>
            <w:webHidden/>
            <w:sz w:val="26"/>
            <w:szCs w:val="26"/>
            <w:rPrChange w:id="1543" w:author="ĐÀNG ANH MIN ROG" w:date="2023-06-11T07:18:00Z">
              <w:rPr>
                <w:rFonts w:cs="Times New Roman"/>
                <w:iCs w:val="0"/>
                <w:noProof/>
                <w:webHidden/>
                <w:szCs w:val="26"/>
              </w:rPr>
            </w:rPrChange>
          </w:rPr>
          <w:delText>39</w:delText>
        </w:r>
      </w:del>
      <w:bookmarkEnd w:id="1534"/>
      <w:r w:rsidR="00AE111C" w:rsidRPr="00D6713E">
        <w:rPr>
          <w:rFonts w:ascii="Times New Roman" w:hAnsi="Times New Roman" w:cs="Times New Roman"/>
          <w:iCs w:val="0"/>
          <w:noProof/>
          <w:webHidden/>
          <w:sz w:val="26"/>
          <w:szCs w:val="26"/>
          <w:rPrChange w:id="1544"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545" w:author="ĐÀNG ANH MIN ROG" w:date="2023-06-11T07:18:00Z">
            <w:rPr>
              <w:rFonts w:cs="Times New Roman"/>
              <w:iCs w:val="0"/>
              <w:noProof/>
              <w:szCs w:val="26"/>
            </w:rPr>
          </w:rPrChange>
        </w:rPr>
        <w:fldChar w:fldCharType="end"/>
      </w:r>
    </w:p>
    <w:p w14:paraId="695771A4" w14:textId="3ACA67AD"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546"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547" w:author="ĐÀNG ANH MIN ROG" w:date="2023-06-11T07:18:00Z">
            <w:rPr>
              <w:noProof/>
            </w:rPr>
          </w:rPrChange>
        </w:rPr>
        <w:fldChar w:fldCharType="begin"/>
      </w:r>
      <w:r w:rsidRPr="00D6713E">
        <w:rPr>
          <w:rFonts w:ascii="Times New Roman" w:hAnsi="Times New Roman" w:cs="Times New Roman"/>
          <w:noProof/>
          <w:sz w:val="26"/>
          <w:szCs w:val="26"/>
          <w:rPrChange w:id="1548" w:author="ĐÀNG ANH MIN ROG" w:date="2023-06-11T07:18:00Z">
            <w:rPr>
              <w:noProof/>
            </w:rPr>
          </w:rPrChange>
        </w:rPr>
        <w:instrText>HYPERLINK \l "_Toc136707890"</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549" w:author="ĐÀNG ANH MIN ROG" w:date="2023-06-11T07:18:00Z">
            <w:rPr>
              <w:rFonts w:cs="Times New Roman"/>
              <w:iCs w:val="0"/>
              <w:noProof/>
              <w:szCs w:val="26"/>
            </w:rPr>
          </w:rPrChange>
        </w:rPr>
        <w:fldChar w:fldCharType="separate"/>
      </w:r>
      <w:bookmarkStart w:id="1550" w:name="_Toc136708243"/>
      <w:r w:rsidR="00AE111C" w:rsidRPr="00D6713E">
        <w:rPr>
          <w:rStyle w:val="Hyperlink"/>
          <w:rFonts w:ascii="Times New Roman" w:hAnsi="Times New Roman" w:cs="Times New Roman"/>
          <w:iCs w:val="0"/>
          <w:noProof/>
          <w:sz w:val="26"/>
          <w:szCs w:val="26"/>
          <w:rPrChange w:id="1551" w:author="ĐÀNG ANH MIN ROG" w:date="2023-06-11T07:18:00Z">
            <w:rPr>
              <w:rStyle w:val="Hyperlink"/>
              <w:rFonts w:cs="Times New Roman"/>
              <w:iCs w:val="0"/>
              <w:noProof/>
              <w:szCs w:val="26"/>
            </w:rPr>
          </w:rPrChange>
        </w:rPr>
        <w:t>Hình 3.27. Giao diện trang Liên hệ</w:t>
      </w:r>
      <w:r w:rsidR="00AE111C" w:rsidRPr="00D6713E">
        <w:rPr>
          <w:rFonts w:ascii="Times New Roman" w:hAnsi="Times New Roman" w:cs="Times New Roman"/>
          <w:iCs w:val="0"/>
          <w:noProof/>
          <w:webHidden/>
          <w:sz w:val="26"/>
          <w:szCs w:val="26"/>
          <w:rPrChange w:id="1552"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553"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554" w:author="ĐÀNG ANH MIN ROG" w:date="2023-06-11T07:18:00Z">
            <w:rPr>
              <w:rFonts w:cs="Times New Roman"/>
              <w:iCs w:val="0"/>
              <w:noProof/>
              <w:webHidden/>
              <w:szCs w:val="26"/>
            </w:rPr>
          </w:rPrChange>
        </w:rPr>
        <w:instrText xml:space="preserve"> PAGEREF _Toc136707890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555" w:author="ĐÀNG ANH MIN ROG" w:date="2023-06-11T07:18:00Z">
            <w:rPr>
              <w:rFonts w:cs="Times New Roman"/>
              <w:iCs w:val="0"/>
              <w:noProof/>
              <w:webHidden/>
              <w:szCs w:val="26"/>
            </w:rPr>
          </w:rPrChange>
        </w:rPr>
        <w:fldChar w:fldCharType="separate"/>
      </w:r>
      <w:ins w:id="1556" w:author="ĐÀNG ANH MIN ROG" w:date="2023-06-11T07:17:00Z">
        <w:r w:rsidR="00D6713E" w:rsidRPr="00D6713E">
          <w:rPr>
            <w:rFonts w:ascii="Times New Roman" w:hAnsi="Times New Roman" w:cs="Times New Roman"/>
            <w:iCs w:val="0"/>
            <w:noProof/>
            <w:webHidden/>
            <w:sz w:val="26"/>
            <w:szCs w:val="26"/>
            <w:rPrChange w:id="1557" w:author="ĐÀNG ANH MIN ROG" w:date="2023-06-11T07:18:00Z">
              <w:rPr>
                <w:rFonts w:cs="Times New Roman"/>
                <w:iCs w:val="0"/>
                <w:noProof/>
                <w:webHidden/>
                <w:szCs w:val="26"/>
              </w:rPr>
            </w:rPrChange>
          </w:rPr>
          <w:t>38</w:t>
        </w:r>
      </w:ins>
      <w:del w:id="1558" w:author="ĐÀNG ANH MIN ROG" w:date="2023-06-11T07:17:00Z">
        <w:r w:rsidR="00AE111C" w:rsidRPr="00D6713E" w:rsidDel="00D6713E">
          <w:rPr>
            <w:rFonts w:ascii="Times New Roman" w:hAnsi="Times New Roman" w:cs="Times New Roman"/>
            <w:iCs w:val="0"/>
            <w:noProof/>
            <w:webHidden/>
            <w:sz w:val="26"/>
            <w:szCs w:val="26"/>
            <w:rPrChange w:id="1559" w:author="ĐÀNG ANH MIN ROG" w:date="2023-06-11T07:18:00Z">
              <w:rPr>
                <w:rFonts w:cs="Times New Roman"/>
                <w:iCs w:val="0"/>
                <w:noProof/>
                <w:webHidden/>
                <w:szCs w:val="26"/>
              </w:rPr>
            </w:rPrChange>
          </w:rPr>
          <w:delText>40</w:delText>
        </w:r>
      </w:del>
      <w:bookmarkEnd w:id="1550"/>
      <w:r w:rsidR="00AE111C" w:rsidRPr="00D6713E">
        <w:rPr>
          <w:rFonts w:ascii="Times New Roman" w:hAnsi="Times New Roman" w:cs="Times New Roman"/>
          <w:iCs w:val="0"/>
          <w:noProof/>
          <w:webHidden/>
          <w:sz w:val="26"/>
          <w:szCs w:val="26"/>
          <w:rPrChange w:id="1560"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561" w:author="ĐÀNG ANH MIN ROG" w:date="2023-06-11T07:18:00Z">
            <w:rPr>
              <w:rFonts w:cs="Times New Roman"/>
              <w:iCs w:val="0"/>
              <w:noProof/>
              <w:szCs w:val="26"/>
            </w:rPr>
          </w:rPrChange>
        </w:rPr>
        <w:fldChar w:fldCharType="end"/>
      </w:r>
    </w:p>
    <w:p w14:paraId="5AAFA161" w14:textId="3CC8563E"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562"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563" w:author="ĐÀNG ANH MIN ROG" w:date="2023-06-11T07:18:00Z">
            <w:rPr>
              <w:noProof/>
            </w:rPr>
          </w:rPrChange>
        </w:rPr>
        <w:lastRenderedPageBreak/>
        <w:fldChar w:fldCharType="begin"/>
      </w:r>
      <w:r w:rsidRPr="00D6713E">
        <w:rPr>
          <w:rFonts w:ascii="Times New Roman" w:hAnsi="Times New Roman" w:cs="Times New Roman"/>
          <w:noProof/>
          <w:sz w:val="26"/>
          <w:szCs w:val="26"/>
          <w:rPrChange w:id="1564" w:author="ĐÀNG ANH MIN ROG" w:date="2023-06-11T07:18:00Z">
            <w:rPr>
              <w:noProof/>
            </w:rPr>
          </w:rPrChange>
        </w:rPr>
        <w:instrText>HYPERLINK \l "_Toc136707891"</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565" w:author="ĐÀNG ANH MIN ROG" w:date="2023-06-11T07:18:00Z">
            <w:rPr>
              <w:rFonts w:cs="Times New Roman"/>
              <w:iCs w:val="0"/>
              <w:noProof/>
              <w:szCs w:val="26"/>
            </w:rPr>
          </w:rPrChange>
        </w:rPr>
        <w:fldChar w:fldCharType="separate"/>
      </w:r>
      <w:bookmarkStart w:id="1566" w:name="_Toc136708244"/>
      <w:r w:rsidR="00AE111C" w:rsidRPr="00D6713E">
        <w:rPr>
          <w:rStyle w:val="Hyperlink"/>
          <w:rFonts w:ascii="Times New Roman" w:hAnsi="Times New Roman" w:cs="Times New Roman"/>
          <w:iCs w:val="0"/>
          <w:noProof/>
          <w:sz w:val="26"/>
          <w:szCs w:val="26"/>
          <w:rPrChange w:id="1567" w:author="ĐÀNG ANH MIN ROG" w:date="2023-06-11T07:18:00Z">
            <w:rPr>
              <w:rStyle w:val="Hyperlink"/>
              <w:rFonts w:cs="Times New Roman"/>
              <w:iCs w:val="0"/>
              <w:noProof/>
              <w:szCs w:val="26"/>
            </w:rPr>
          </w:rPrChange>
        </w:rPr>
        <w:t>Hình 3.28. Giao diện trang về chúng tôi</w:t>
      </w:r>
      <w:r w:rsidR="00AE111C" w:rsidRPr="00D6713E">
        <w:rPr>
          <w:rFonts w:ascii="Times New Roman" w:hAnsi="Times New Roman" w:cs="Times New Roman"/>
          <w:iCs w:val="0"/>
          <w:noProof/>
          <w:webHidden/>
          <w:sz w:val="26"/>
          <w:szCs w:val="26"/>
          <w:rPrChange w:id="1568"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569"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570" w:author="ĐÀNG ANH MIN ROG" w:date="2023-06-11T07:18:00Z">
            <w:rPr>
              <w:rFonts w:cs="Times New Roman"/>
              <w:iCs w:val="0"/>
              <w:noProof/>
              <w:webHidden/>
              <w:szCs w:val="26"/>
            </w:rPr>
          </w:rPrChange>
        </w:rPr>
        <w:instrText xml:space="preserve"> PAGEREF _Toc136707891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571" w:author="ĐÀNG ANH MIN ROG" w:date="2023-06-11T07:18:00Z">
            <w:rPr>
              <w:rFonts w:cs="Times New Roman"/>
              <w:iCs w:val="0"/>
              <w:noProof/>
              <w:webHidden/>
              <w:szCs w:val="26"/>
            </w:rPr>
          </w:rPrChange>
        </w:rPr>
        <w:fldChar w:fldCharType="separate"/>
      </w:r>
      <w:ins w:id="1572" w:author="ĐÀNG ANH MIN ROG" w:date="2023-06-11T07:17:00Z">
        <w:r w:rsidR="00D6713E" w:rsidRPr="00D6713E">
          <w:rPr>
            <w:rFonts w:ascii="Times New Roman" w:hAnsi="Times New Roman" w:cs="Times New Roman"/>
            <w:iCs w:val="0"/>
            <w:noProof/>
            <w:webHidden/>
            <w:sz w:val="26"/>
            <w:szCs w:val="26"/>
            <w:rPrChange w:id="1573" w:author="ĐÀNG ANH MIN ROG" w:date="2023-06-11T07:18:00Z">
              <w:rPr>
                <w:rFonts w:cs="Times New Roman"/>
                <w:iCs w:val="0"/>
                <w:noProof/>
                <w:webHidden/>
                <w:szCs w:val="26"/>
              </w:rPr>
            </w:rPrChange>
          </w:rPr>
          <w:t>39</w:t>
        </w:r>
      </w:ins>
      <w:del w:id="1574" w:author="ĐÀNG ANH MIN ROG" w:date="2023-06-11T07:17:00Z">
        <w:r w:rsidR="00AE111C" w:rsidRPr="00D6713E" w:rsidDel="00D6713E">
          <w:rPr>
            <w:rFonts w:ascii="Times New Roman" w:hAnsi="Times New Roman" w:cs="Times New Roman"/>
            <w:iCs w:val="0"/>
            <w:noProof/>
            <w:webHidden/>
            <w:sz w:val="26"/>
            <w:szCs w:val="26"/>
            <w:rPrChange w:id="1575" w:author="ĐÀNG ANH MIN ROG" w:date="2023-06-11T07:18:00Z">
              <w:rPr>
                <w:rFonts w:cs="Times New Roman"/>
                <w:iCs w:val="0"/>
                <w:noProof/>
                <w:webHidden/>
                <w:szCs w:val="26"/>
              </w:rPr>
            </w:rPrChange>
          </w:rPr>
          <w:delText>41</w:delText>
        </w:r>
      </w:del>
      <w:bookmarkEnd w:id="1566"/>
      <w:r w:rsidR="00AE111C" w:rsidRPr="00D6713E">
        <w:rPr>
          <w:rFonts w:ascii="Times New Roman" w:hAnsi="Times New Roman" w:cs="Times New Roman"/>
          <w:iCs w:val="0"/>
          <w:noProof/>
          <w:webHidden/>
          <w:sz w:val="26"/>
          <w:szCs w:val="26"/>
          <w:rPrChange w:id="1576"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577" w:author="ĐÀNG ANH MIN ROG" w:date="2023-06-11T07:18:00Z">
            <w:rPr>
              <w:rFonts w:cs="Times New Roman"/>
              <w:iCs w:val="0"/>
              <w:noProof/>
              <w:szCs w:val="26"/>
            </w:rPr>
          </w:rPrChange>
        </w:rPr>
        <w:fldChar w:fldCharType="end"/>
      </w:r>
    </w:p>
    <w:p w14:paraId="1ECEE94C" w14:textId="1A700F5A"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578"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579" w:author="ĐÀNG ANH MIN ROG" w:date="2023-06-11T07:18:00Z">
            <w:rPr>
              <w:noProof/>
            </w:rPr>
          </w:rPrChange>
        </w:rPr>
        <w:fldChar w:fldCharType="begin"/>
      </w:r>
      <w:r w:rsidRPr="00D6713E">
        <w:rPr>
          <w:rFonts w:ascii="Times New Roman" w:hAnsi="Times New Roman" w:cs="Times New Roman"/>
          <w:noProof/>
          <w:sz w:val="26"/>
          <w:szCs w:val="26"/>
          <w:rPrChange w:id="1580" w:author="ĐÀNG ANH MIN ROG" w:date="2023-06-11T07:18:00Z">
            <w:rPr>
              <w:noProof/>
            </w:rPr>
          </w:rPrChange>
        </w:rPr>
        <w:instrText>HYPERLINK \l "_Toc136707892"</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581" w:author="ĐÀNG ANH MIN ROG" w:date="2023-06-11T07:18:00Z">
            <w:rPr>
              <w:rFonts w:cs="Times New Roman"/>
              <w:iCs w:val="0"/>
              <w:noProof/>
              <w:szCs w:val="26"/>
            </w:rPr>
          </w:rPrChange>
        </w:rPr>
        <w:fldChar w:fldCharType="separate"/>
      </w:r>
      <w:bookmarkStart w:id="1582" w:name="_Toc136708245"/>
      <w:r w:rsidR="00AE111C" w:rsidRPr="00D6713E">
        <w:rPr>
          <w:rStyle w:val="Hyperlink"/>
          <w:rFonts w:ascii="Times New Roman" w:hAnsi="Times New Roman" w:cs="Times New Roman"/>
          <w:iCs w:val="0"/>
          <w:noProof/>
          <w:sz w:val="26"/>
          <w:szCs w:val="26"/>
          <w:rPrChange w:id="1583" w:author="ĐÀNG ANH MIN ROG" w:date="2023-06-11T07:18:00Z">
            <w:rPr>
              <w:rStyle w:val="Hyperlink"/>
              <w:rFonts w:cs="Times New Roman"/>
              <w:iCs w:val="0"/>
              <w:noProof/>
              <w:szCs w:val="26"/>
            </w:rPr>
          </w:rPrChange>
        </w:rPr>
        <w:t>Hình 3.29. Giao diện trang danh sách yêu thích</w:t>
      </w:r>
      <w:r w:rsidR="00AE111C" w:rsidRPr="00D6713E">
        <w:rPr>
          <w:rFonts w:ascii="Times New Roman" w:hAnsi="Times New Roman" w:cs="Times New Roman"/>
          <w:iCs w:val="0"/>
          <w:noProof/>
          <w:webHidden/>
          <w:sz w:val="26"/>
          <w:szCs w:val="26"/>
          <w:rPrChange w:id="1584"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585"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586" w:author="ĐÀNG ANH MIN ROG" w:date="2023-06-11T07:18:00Z">
            <w:rPr>
              <w:rFonts w:cs="Times New Roman"/>
              <w:iCs w:val="0"/>
              <w:noProof/>
              <w:webHidden/>
              <w:szCs w:val="26"/>
            </w:rPr>
          </w:rPrChange>
        </w:rPr>
        <w:instrText xml:space="preserve"> PAGEREF _Toc136707892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587" w:author="ĐÀNG ANH MIN ROG" w:date="2023-06-11T07:18:00Z">
            <w:rPr>
              <w:rFonts w:cs="Times New Roman"/>
              <w:iCs w:val="0"/>
              <w:noProof/>
              <w:webHidden/>
              <w:szCs w:val="26"/>
            </w:rPr>
          </w:rPrChange>
        </w:rPr>
        <w:fldChar w:fldCharType="separate"/>
      </w:r>
      <w:ins w:id="1588" w:author="ĐÀNG ANH MIN ROG" w:date="2023-06-11T07:17:00Z">
        <w:r w:rsidR="00D6713E" w:rsidRPr="00D6713E">
          <w:rPr>
            <w:rFonts w:ascii="Times New Roman" w:hAnsi="Times New Roman" w:cs="Times New Roman"/>
            <w:iCs w:val="0"/>
            <w:noProof/>
            <w:webHidden/>
            <w:sz w:val="26"/>
            <w:szCs w:val="26"/>
            <w:rPrChange w:id="1589" w:author="ĐÀNG ANH MIN ROG" w:date="2023-06-11T07:18:00Z">
              <w:rPr>
                <w:rFonts w:cs="Times New Roman"/>
                <w:iCs w:val="0"/>
                <w:noProof/>
                <w:webHidden/>
                <w:szCs w:val="26"/>
              </w:rPr>
            </w:rPrChange>
          </w:rPr>
          <w:t>40</w:t>
        </w:r>
      </w:ins>
      <w:del w:id="1590" w:author="ĐÀNG ANH MIN ROG" w:date="2023-06-11T07:17:00Z">
        <w:r w:rsidR="00AE111C" w:rsidRPr="00D6713E" w:rsidDel="00D6713E">
          <w:rPr>
            <w:rFonts w:ascii="Times New Roman" w:hAnsi="Times New Roman" w:cs="Times New Roman"/>
            <w:iCs w:val="0"/>
            <w:noProof/>
            <w:webHidden/>
            <w:sz w:val="26"/>
            <w:szCs w:val="26"/>
            <w:rPrChange w:id="1591" w:author="ĐÀNG ANH MIN ROG" w:date="2023-06-11T07:18:00Z">
              <w:rPr>
                <w:rFonts w:cs="Times New Roman"/>
                <w:iCs w:val="0"/>
                <w:noProof/>
                <w:webHidden/>
                <w:szCs w:val="26"/>
              </w:rPr>
            </w:rPrChange>
          </w:rPr>
          <w:delText>43</w:delText>
        </w:r>
      </w:del>
      <w:bookmarkEnd w:id="1582"/>
      <w:r w:rsidR="00AE111C" w:rsidRPr="00D6713E">
        <w:rPr>
          <w:rFonts w:ascii="Times New Roman" w:hAnsi="Times New Roman" w:cs="Times New Roman"/>
          <w:iCs w:val="0"/>
          <w:noProof/>
          <w:webHidden/>
          <w:sz w:val="26"/>
          <w:szCs w:val="26"/>
          <w:rPrChange w:id="1592"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593" w:author="ĐÀNG ANH MIN ROG" w:date="2023-06-11T07:18:00Z">
            <w:rPr>
              <w:rFonts w:cs="Times New Roman"/>
              <w:iCs w:val="0"/>
              <w:noProof/>
              <w:szCs w:val="26"/>
            </w:rPr>
          </w:rPrChange>
        </w:rPr>
        <w:fldChar w:fldCharType="end"/>
      </w:r>
    </w:p>
    <w:p w14:paraId="02D8C109" w14:textId="4051A098"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594"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595" w:author="ĐÀNG ANH MIN ROG" w:date="2023-06-11T07:18:00Z">
            <w:rPr>
              <w:noProof/>
            </w:rPr>
          </w:rPrChange>
        </w:rPr>
        <w:fldChar w:fldCharType="begin"/>
      </w:r>
      <w:r w:rsidRPr="00D6713E">
        <w:rPr>
          <w:rFonts w:ascii="Times New Roman" w:hAnsi="Times New Roman" w:cs="Times New Roman"/>
          <w:noProof/>
          <w:sz w:val="26"/>
          <w:szCs w:val="26"/>
          <w:rPrChange w:id="1596" w:author="ĐÀNG ANH MIN ROG" w:date="2023-06-11T07:18:00Z">
            <w:rPr>
              <w:noProof/>
            </w:rPr>
          </w:rPrChange>
        </w:rPr>
        <w:instrText>HYPERLINK \l "_Toc136707893"</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597" w:author="ĐÀNG ANH MIN ROG" w:date="2023-06-11T07:18:00Z">
            <w:rPr>
              <w:rFonts w:cs="Times New Roman"/>
              <w:iCs w:val="0"/>
              <w:noProof/>
              <w:szCs w:val="26"/>
            </w:rPr>
          </w:rPrChange>
        </w:rPr>
        <w:fldChar w:fldCharType="separate"/>
      </w:r>
      <w:bookmarkStart w:id="1598" w:name="_Toc136708246"/>
      <w:r w:rsidR="00AE111C" w:rsidRPr="00D6713E">
        <w:rPr>
          <w:rStyle w:val="Hyperlink"/>
          <w:rFonts w:ascii="Times New Roman" w:hAnsi="Times New Roman" w:cs="Times New Roman"/>
          <w:iCs w:val="0"/>
          <w:noProof/>
          <w:sz w:val="26"/>
          <w:szCs w:val="26"/>
          <w:rPrChange w:id="1599" w:author="ĐÀNG ANH MIN ROG" w:date="2023-06-11T07:18:00Z">
            <w:rPr>
              <w:rStyle w:val="Hyperlink"/>
              <w:rFonts w:cs="Times New Roman"/>
              <w:iCs w:val="0"/>
              <w:noProof/>
              <w:szCs w:val="26"/>
            </w:rPr>
          </w:rPrChange>
        </w:rPr>
        <w:t>Hình 3.30. Giao diện trang chi tiết sản phẩm</w:t>
      </w:r>
      <w:r w:rsidR="00AE111C" w:rsidRPr="00D6713E">
        <w:rPr>
          <w:rFonts w:ascii="Times New Roman" w:hAnsi="Times New Roman" w:cs="Times New Roman"/>
          <w:iCs w:val="0"/>
          <w:noProof/>
          <w:webHidden/>
          <w:sz w:val="26"/>
          <w:szCs w:val="26"/>
          <w:rPrChange w:id="1600"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601"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602" w:author="ĐÀNG ANH MIN ROG" w:date="2023-06-11T07:18:00Z">
            <w:rPr>
              <w:rFonts w:cs="Times New Roman"/>
              <w:iCs w:val="0"/>
              <w:noProof/>
              <w:webHidden/>
              <w:szCs w:val="26"/>
            </w:rPr>
          </w:rPrChange>
        </w:rPr>
        <w:instrText xml:space="preserve"> PAGEREF _Toc136707893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603" w:author="ĐÀNG ANH MIN ROG" w:date="2023-06-11T07:18:00Z">
            <w:rPr>
              <w:rFonts w:cs="Times New Roman"/>
              <w:iCs w:val="0"/>
              <w:noProof/>
              <w:webHidden/>
              <w:szCs w:val="26"/>
            </w:rPr>
          </w:rPrChange>
        </w:rPr>
        <w:fldChar w:fldCharType="separate"/>
      </w:r>
      <w:ins w:id="1604" w:author="ĐÀNG ANH MIN ROG" w:date="2023-06-11T07:17:00Z">
        <w:r w:rsidR="00D6713E" w:rsidRPr="00D6713E">
          <w:rPr>
            <w:rFonts w:ascii="Times New Roman" w:hAnsi="Times New Roman" w:cs="Times New Roman"/>
            <w:iCs w:val="0"/>
            <w:noProof/>
            <w:webHidden/>
            <w:sz w:val="26"/>
            <w:szCs w:val="26"/>
            <w:rPrChange w:id="1605" w:author="ĐÀNG ANH MIN ROG" w:date="2023-06-11T07:18:00Z">
              <w:rPr>
                <w:rFonts w:cs="Times New Roman"/>
                <w:iCs w:val="0"/>
                <w:noProof/>
                <w:webHidden/>
                <w:szCs w:val="26"/>
              </w:rPr>
            </w:rPrChange>
          </w:rPr>
          <w:t>41</w:t>
        </w:r>
      </w:ins>
      <w:del w:id="1606" w:author="ĐÀNG ANH MIN ROG" w:date="2023-06-11T07:17:00Z">
        <w:r w:rsidR="00AE111C" w:rsidRPr="00D6713E" w:rsidDel="00D6713E">
          <w:rPr>
            <w:rFonts w:ascii="Times New Roman" w:hAnsi="Times New Roman" w:cs="Times New Roman"/>
            <w:iCs w:val="0"/>
            <w:noProof/>
            <w:webHidden/>
            <w:sz w:val="26"/>
            <w:szCs w:val="26"/>
            <w:rPrChange w:id="1607" w:author="ĐÀNG ANH MIN ROG" w:date="2023-06-11T07:18:00Z">
              <w:rPr>
                <w:rFonts w:cs="Times New Roman"/>
                <w:iCs w:val="0"/>
                <w:noProof/>
                <w:webHidden/>
                <w:szCs w:val="26"/>
              </w:rPr>
            </w:rPrChange>
          </w:rPr>
          <w:delText>44</w:delText>
        </w:r>
      </w:del>
      <w:bookmarkEnd w:id="1598"/>
      <w:r w:rsidR="00AE111C" w:rsidRPr="00D6713E">
        <w:rPr>
          <w:rFonts w:ascii="Times New Roman" w:hAnsi="Times New Roman" w:cs="Times New Roman"/>
          <w:iCs w:val="0"/>
          <w:noProof/>
          <w:webHidden/>
          <w:sz w:val="26"/>
          <w:szCs w:val="26"/>
          <w:rPrChange w:id="1608"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609" w:author="ĐÀNG ANH MIN ROG" w:date="2023-06-11T07:18:00Z">
            <w:rPr>
              <w:rFonts w:cs="Times New Roman"/>
              <w:iCs w:val="0"/>
              <w:noProof/>
              <w:szCs w:val="26"/>
            </w:rPr>
          </w:rPrChange>
        </w:rPr>
        <w:fldChar w:fldCharType="end"/>
      </w:r>
    </w:p>
    <w:p w14:paraId="50722121" w14:textId="6BFF7A76"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610"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611" w:author="ĐÀNG ANH MIN ROG" w:date="2023-06-11T07:18:00Z">
            <w:rPr>
              <w:noProof/>
            </w:rPr>
          </w:rPrChange>
        </w:rPr>
        <w:fldChar w:fldCharType="begin"/>
      </w:r>
      <w:r w:rsidRPr="00D6713E">
        <w:rPr>
          <w:rFonts w:ascii="Times New Roman" w:hAnsi="Times New Roman" w:cs="Times New Roman"/>
          <w:noProof/>
          <w:sz w:val="26"/>
          <w:szCs w:val="26"/>
          <w:rPrChange w:id="1612" w:author="ĐÀNG ANH MIN ROG" w:date="2023-06-11T07:18:00Z">
            <w:rPr>
              <w:noProof/>
            </w:rPr>
          </w:rPrChange>
        </w:rPr>
        <w:instrText>HYPERLINK \l "_Toc136707894"</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613" w:author="ĐÀNG ANH MIN ROG" w:date="2023-06-11T07:18:00Z">
            <w:rPr>
              <w:rFonts w:cs="Times New Roman"/>
              <w:iCs w:val="0"/>
              <w:noProof/>
              <w:szCs w:val="26"/>
            </w:rPr>
          </w:rPrChange>
        </w:rPr>
        <w:fldChar w:fldCharType="separate"/>
      </w:r>
      <w:bookmarkStart w:id="1614" w:name="_Toc136708247"/>
      <w:r w:rsidR="00AE111C" w:rsidRPr="00D6713E">
        <w:rPr>
          <w:rStyle w:val="Hyperlink"/>
          <w:rFonts w:ascii="Times New Roman" w:hAnsi="Times New Roman" w:cs="Times New Roman"/>
          <w:iCs w:val="0"/>
          <w:noProof/>
          <w:sz w:val="26"/>
          <w:szCs w:val="26"/>
          <w:rPrChange w:id="1615" w:author="ĐÀNG ANH MIN ROG" w:date="2023-06-11T07:18:00Z">
            <w:rPr>
              <w:rStyle w:val="Hyperlink"/>
              <w:rFonts w:cs="Times New Roman"/>
              <w:iCs w:val="0"/>
              <w:noProof/>
              <w:szCs w:val="26"/>
            </w:rPr>
          </w:rPrChange>
        </w:rPr>
        <w:t>Hình 3.31. Giao diện trang giỏ hàng:</w:t>
      </w:r>
      <w:r w:rsidR="00AE111C" w:rsidRPr="00D6713E">
        <w:rPr>
          <w:rFonts w:ascii="Times New Roman" w:hAnsi="Times New Roman" w:cs="Times New Roman"/>
          <w:iCs w:val="0"/>
          <w:noProof/>
          <w:webHidden/>
          <w:sz w:val="26"/>
          <w:szCs w:val="26"/>
          <w:rPrChange w:id="1616"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617"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618" w:author="ĐÀNG ANH MIN ROG" w:date="2023-06-11T07:18:00Z">
            <w:rPr>
              <w:rFonts w:cs="Times New Roman"/>
              <w:iCs w:val="0"/>
              <w:noProof/>
              <w:webHidden/>
              <w:szCs w:val="26"/>
            </w:rPr>
          </w:rPrChange>
        </w:rPr>
        <w:instrText xml:space="preserve"> PAGEREF _Toc136707894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619" w:author="ĐÀNG ANH MIN ROG" w:date="2023-06-11T07:18:00Z">
            <w:rPr>
              <w:rFonts w:cs="Times New Roman"/>
              <w:iCs w:val="0"/>
              <w:noProof/>
              <w:webHidden/>
              <w:szCs w:val="26"/>
            </w:rPr>
          </w:rPrChange>
        </w:rPr>
        <w:fldChar w:fldCharType="separate"/>
      </w:r>
      <w:ins w:id="1620" w:author="ĐÀNG ANH MIN ROG" w:date="2023-06-11T07:17:00Z">
        <w:r w:rsidR="00D6713E" w:rsidRPr="00D6713E">
          <w:rPr>
            <w:rFonts w:ascii="Times New Roman" w:hAnsi="Times New Roman" w:cs="Times New Roman"/>
            <w:iCs w:val="0"/>
            <w:noProof/>
            <w:webHidden/>
            <w:sz w:val="26"/>
            <w:szCs w:val="26"/>
            <w:rPrChange w:id="1621" w:author="ĐÀNG ANH MIN ROG" w:date="2023-06-11T07:18:00Z">
              <w:rPr>
                <w:rFonts w:cs="Times New Roman"/>
                <w:iCs w:val="0"/>
                <w:noProof/>
                <w:webHidden/>
                <w:szCs w:val="26"/>
              </w:rPr>
            </w:rPrChange>
          </w:rPr>
          <w:t>42</w:t>
        </w:r>
      </w:ins>
      <w:del w:id="1622" w:author="ĐÀNG ANH MIN ROG" w:date="2023-06-11T07:17:00Z">
        <w:r w:rsidR="00AE111C" w:rsidRPr="00D6713E" w:rsidDel="00D6713E">
          <w:rPr>
            <w:rFonts w:ascii="Times New Roman" w:hAnsi="Times New Roman" w:cs="Times New Roman"/>
            <w:iCs w:val="0"/>
            <w:noProof/>
            <w:webHidden/>
            <w:sz w:val="26"/>
            <w:szCs w:val="26"/>
            <w:rPrChange w:id="1623" w:author="ĐÀNG ANH MIN ROG" w:date="2023-06-11T07:18:00Z">
              <w:rPr>
                <w:rFonts w:cs="Times New Roman"/>
                <w:iCs w:val="0"/>
                <w:noProof/>
                <w:webHidden/>
                <w:szCs w:val="26"/>
              </w:rPr>
            </w:rPrChange>
          </w:rPr>
          <w:delText>45</w:delText>
        </w:r>
      </w:del>
      <w:bookmarkEnd w:id="1614"/>
      <w:r w:rsidR="00AE111C" w:rsidRPr="00D6713E">
        <w:rPr>
          <w:rFonts w:ascii="Times New Roman" w:hAnsi="Times New Roman" w:cs="Times New Roman"/>
          <w:iCs w:val="0"/>
          <w:noProof/>
          <w:webHidden/>
          <w:sz w:val="26"/>
          <w:szCs w:val="26"/>
          <w:rPrChange w:id="1624"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625" w:author="ĐÀNG ANH MIN ROG" w:date="2023-06-11T07:18:00Z">
            <w:rPr>
              <w:rFonts w:cs="Times New Roman"/>
              <w:iCs w:val="0"/>
              <w:noProof/>
              <w:szCs w:val="26"/>
            </w:rPr>
          </w:rPrChange>
        </w:rPr>
        <w:fldChar w:fldCharType="end"/>
      </w:r>
    </w:p>
    <w:p w14:paraId="456DC4EF" w14:textId="50C6EE05"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626"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627" w:author="ĐÀNG ANH MIN ROG" w:date="2023-06-11T07:18:00Z">
            <w:rPr>
              <w:noProof/>
            </w:rPr>
          </w:rPrChange>
        </w:rPr>
        <w:fldChar w:fldCharType="begin"/>
      </w:r>
      <w:r w:rsidRPr="00D6713E">
        <w:rPr>
          <w:rFonts w:ascii="Times New Roman" w:hAnsi="Times New Roman" w:cs="Times New Roman"/>
          <w:noProof/>
          <w:sz w:val="26"/>
          <w:szCs w:val="26"/>
          <w:rPrChange w:id="1628" w:author="ĐÀNG ANH MIN ROG" w:date="2023-06-11T07:18:00Z">
            <w:rPr>
              <w:noProof/>
            </w:rPr>
          </w:rPrChange>
        </w:rPr>
        <w:instrText>HYPERLINK \l "_Toc136707895"</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629" w:author="ĐÀNG ANH MIN ROG" w:date="2023-06-11T07:18:00Z">
            <w:rPr>
              <w:rFonts w:cs="Times New Roman"/>
              <w:iCs w:val="0"/>
              <w:noProof/>
              <w:szCs w:val="26"/>
            </w:rPr>
          </w:rPrChange>
        </w:rPr>
        <w:fldChar w:fldCharType="separate"/>
      </w:r>
      <w:bookmarkStart w:id="1630" w:name="_Toc136708248"/>
      <w:r w:rsidR="00AE111C" w:rsidRPr="00D6713E">
        <w:rPr>
          <w:rStyle w:val="Hyperlink"/>
          <w:rFonts w:ascii="Times New Roman" w:hAnsi="Times New Roman" w:cs="Times New Roman"/>
          <w:iCs w:val="0"/>
          <w:noProof/>
          <w:sz w:val="26"/>
          <w:szCs w:val="26"/>
          <w:rPrChange w:id="1631" w:author="ĐÀNG ANH MIN ROG" w:date="2023-06-11T07:18:00Z">
            <w:rPr>
              <w:rStyle w:val="Hyperlink"/>
              <w:rFonts w:cs="Times New Roman"/>
              <w:iCs w:val="0"/>
              <w:noProof/>
              <w:szCs w:val="26"/>
            </w:rPr>
          </w:rPrChange>
        </w:rPr>
        <w:t>Hình 3.32. Giao diện trang đặt hàng</w:t>
      </w:r>
      <w:r w:rsidR="00AE111C" w:rsidRPr="00D6713E">
        <w:rPr>
          <w:rFonts w:ascii="Times New Roman" w:hAnsi="Times New Roman" w:cs="Times New Roman"/>
          <w:iCs w:val="0"/>
          <w:noProof/>
          <w:webHidden/>
          <w:sz w:val="26"/>
          <w:szCs w:val="26"/>
          <w:rPrChange w:id="1632"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633"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634" w:author="ĐÀNG ANH MIN ROG" w:date="2023-06-11T07:18:00Z">
            <w:rPr>
              <w:rFonts w:cs="Times New Roman"/>
              <w:iCs w:val="0"/>
              <w:noProof/>
              <w:webHidden/>
              <w:szCs w:val="26"/>
            </w:rPr>
          </w:rPrChange>
        </w:rPr>
        <w:instrText xml:space="preserve"> PAGEREF _Toc136707895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635" w:author="ĐÀNG ANH MIN ROG" w:date="2023-06-11T07:18:00Z">
            <w:rPr>
              <w:rFonts w:cs="Times New Roman"/>
              <w:iCs w:val="0"/>
              <w:noProof/>
              <w:webHidden/>
              <w:szCs w:val="26"/>
            </w:rPr>
          </w:rPrChange>
        </w:rPr>
        <w:fldChar w:fldCharType="separate"/>
      </w:r>
      <w:ins w:id="1636" w:author="ĐÀNG ANH MIN ROG" w:date="2023-06-11T07:17:00Z">
        <w:r w:rsidR="00D6713E" w:rsidRPr="00D6713E">
          <w:rPr>
            <w:rFonts w:ascii="Times New Roman" w:hAnsi="Times New Roman" w:cs="Times New Roman"/>
            <w:iCs w:val="0"/>
            <w:noProof/>
            <w:webHidden/>
            <w:sz w:val="26"/>
            <w:szCs w:val="26"/>
            <w:rPrChange w:id="1637" w:author="ĐÀNG ANH MIN ROG" w:date="2023-06-11T07:18:00Z">
              <w:rPr>
                <w:rFonts w:cs="Times New Roman"/>
                <w:iCs w:val="0"/>
                <w:noProof/>
                <w:webHidden/>
                <w:szCs w:val="26"/>
              </w:rPr>
            </w:rPrChange>
          </w:rPr>
          <w:t>43</w:t>
        </w:r>
      </w:ins>
      <w:del w:id="1638" w:author="ĐÀNG ANH MIN ROG" w:date="2023-06-11T07:17:00Z">
        <w:r w:rsidR="00AE111C" w:rsidRPr="00D6713E" w:rsidDel="00D6713E">
          <w:rPr>
            <w:rFonts w:ascii="Times New Roman" w:hAnsi="Times New Roman" w:cs="Times New Roman"/>
            <w:iCs w:val="0"/>
            <w:noProof/>
            <w:webHidden/>
            <w:sz w:val="26"/>
            <w:szCs w:val="26"/>
            <w:rPrChange w:id="1639" w:author="ĐÀNG ANH MIN ROG" w:date="2023-06-11T07:18:00Z">
              <w:rPr>
                <w:rFonts w:cs="Times New Roman"/>
                <w:iCs w:val="0"/>
                <w:noProof/>
                <w:webHidden/>
                <w:szCs w:val="26"/>
              </w:rPr>
            </w:rPrChange>
          </w:rPr>
          <w:delText>46</w:delText>
        </w:r>
      </w:del>
      <w:bookmarkEnd w:id="1630"/>
      <w:r w:rsidR="00AE111C" w:rsidRPr="00D6713E">
        <w:rPr>
          <w:rFonts w:ascii="Times New Roman" w:hAnsi="Times New Roman" w:cs="Times New Roman"/>
          <w:iCs w:val="0"/>
          <w:noProof/>
          <w:webHidden/>
          <w:sz w:val="26"/>
          <w:szCs w:val="26"/>
          <w:rPrChange w:id="1640"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641" w:author="ĐÀNG ANH MIN ROG" w:date="2023-06-11T07:18:00Z">
            <w:rPr>
              <w:rFonts w:cs="Times New Roman"/>
              <w:iCs w:val="0"/>
              <w:noProof/>
              <w:szCs w:val="26"/>
            </w:rPr>
          </w:rPrChange>
        </w:rPr>
        <w:fldChar w:fldCharType="end"/>
      </w:r>
    </w:p>
    <w:p w14:paraId="1F28DC6B" w14:textId="61389EBE"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642"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643" w:author="ĐÀNG ANH MIN ROG" w:date="2023-06-11T07:18:00Z">
            <w:rPr>
              <w:noProof/>
            </w:rPr>
          </w:rPrChange>
        </w:rPr>
        <w:fldChar w:fldCharType="begin"/>
      </w:r>
      <w:r w:rsidRPr="00D6713E">
        <w:rPr>
          <w:rFonts w:ascii="Times New Roman" w:hAnsi="Times New Roman" w:cs="Times New Roman"/>
          <w:noProof/>
          <w:sz w:val="26"/>
          <w:szCs w:val="26"/>
          <w:rPrChange w:id="1644" w:author="ĐÀNG ANH MIN ROG" w:date="2023-06-11T07:18:00Z">
            <w:rPr>
              <w:noProof/>
            </w:rPr>
          </w:rPrChange>
        </w:rPr>
        <w:instrText>HYPERLINK \l "_Toc136707896"</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645" w:author="ĐÀNG ANH MIN ROG" w:date="2023-06-11T07:18:00Z">
            <w:rPr>
              <w:rFonts w:cs="Times New Roman"/>
              <w:iCs w:val="0"/>
              <w:noProof/>
              <w:szCs w:val="26"/>
            </w:rPr>
          </w:rPrChange>
        </w:rPr>
        <w:fldChar w:fldCharType="separate"/>
      </w:r>
      <w:bookmarkStart w:id="1646" w:name="_Toc136708249"/>
      <w:r w:rsidR="00AE111C" w:rsidRPr="00D6713E">
        <w:rPr>
          <w:rStyle w:val="Hyperlink"/>
          <w:rFonts w:ascii="Times New Roman" w:hAnsi="Times New Roman" w:cs="Times New Roman"/>
          <w:iCs w:val="0"/>
          <w:noProof/>
          <w:sz w:val="26"/>
          <w:szCs w:val="26"/>
          <w:rPrChange w:id="1647" w:author="ĐÀNG ANH MIN ROG" w:date="2023-06-11T07:18:00Z">
            <w:rPr>
              <w:rStyle w:val="Hyperlink"/>
              <w:rFonts w:cs="Times New Roman"/>
              <w:iCs w:val="0"/>
              <w:noProof/>
              <w:szCs w:val="26"/>
            </w:rPr>
          </w:rPrChange>
        </w:rPr>
        <w:t>Hình 3.33. Giao diện trang Đăng nhập tài khoản Admin</w:t>
      </w:r>
      <w:r w:rsidR="00AE111C" w:rsidRPr="00D6713E">
        <w:rPr>
          <w:rFonts w:ascii="Times New Roman" w:hAnsi="Times New Roman" w:cs="Times New Roman"/>
          <w:iCs w:val="0"/>
          <w:noProof/>
          <w:webHidden/>
          <w:sz w:val="26"/>
          <w:szCs w:val="26"/>
          <w:rPrChange w:id="1648"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649"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650" w:author="ĐÀNG ANH MIN ROG" w:date="2023-06-11T07:18:00Z">
            <w:rPr>
              <w:rFonts w:cs="Times New Roman"/>
              <w:iCs w:val="0"/>
              <w:noProof/>
              <w:webHidden/>
              <w:szCs w:val="26"/>
            </w:rPr>
          </w:rPrChange>
        </w:rPr>
        <w:instrText xml:space="preserve"> PAGEREF _Toc136707896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651" w:author="ĐÀNG ANH MIN ROG" w:date="2023-06-11T07:18:00Z">
            <w:rPr>
              <w:rFonts w:cs="Times New Roman"/>
              <w:iCs w:val="0"/>
              <w:noProof/>
              <w:webHidden/>
              <w:szCs w:val="26"/>
            </w:rPr>
          </w:rPrChange>
        </w:rPr>
        <w:fldChar w:fldCharType="separate"/>
      </w:r>
      <w:ins w:id="1652" w:author="ĐÀNG ANH MIN ROG" w:date="2023-06-11T07:17:00Z">
        <w:r w:rsidR="00D6713E" w:rsidRPr="00D6713E">
          <w:rPr>
            <w:rFonts w:ascii="Times New Roman" w:hAnsi="Times New Roman" w:cs="Times New Roman"/>
            <w:iCs w:val="0"/>
            <w:noProof/>
            <w:webHidden/>
            <w:sz w:val="26"/>
            <w:szCs w:val="26"/>
            <w:rPrChange w:id="1653" w:author="ĐÀNG ANH MIN ROG" w:date="2023-06-11T07:18:00Z">
              <w:rPr>
                <w:rFonts w:cs="Times New Roman"/>
                <w:iCs w:val="0"/>
                <w:noProof/>
                <w:webHidden/>
                <w:szCs w:val="26"/>
              </w:rPr>
            </w:rPrChange>
          </w:rPr>
          <w:t>44</w:t>
        </w:r>
      </w:ins>
      <w:del w:id="1654" w:author="ĐÀNG ANH MIN ROG" w:date="2023-06-11T07:17:00Z">
        <w:r w:rsidR="00AE111C" w:rsidRPr="00D6713E" w:rsidDel="00D6713E">
          <w:rPr>
            <w:rFonts w:ascii="Times New Roman" w:hAnsi="Times New Roman" w:cs="Times New Roman"/>
            <w:iCs w:val="0"/>
            <w:noProof/>
            <w:webHidden/>
            <w:sz w:val="26"/>
            <w:szCs w:val="26"/>
            <w:rPrChange w:id="1655" w:author="ĐÀNG ANH MIN ROG" w:date="2023-06-11T07:18:00Z">
              <w:rPr>
                <w:rFonts w:cs="Times New Roman"/>
                <w:iCs w:val="0"/>
                <w:noProof/>
                <w:webHidden/>
                <w:szCs w:val="26"/>
              </w:rPr>
            </w:rPrChange>
          </w:rPr>
          <w:delText>47</w:delText>
        </w:r>
      </w:del>
      <w:bookmarkEnd w:id="1646"/>
      <w:r w:rsidR="00AE111C" w:rsidRPr="00D6713E">
        <w:rPr>
          <w:rFonts w:ascii="Times New Roman" w:hAnsi="Times New Roman" w:cs="Times New Roman"/>
          <w:iCs w:val="0"/>
          <w:noProof/>
          <w:webHidden/>
          <w:sz w:val="26"/>
          <w:szCs w:val="26"/>
          <w:rPrChange w:id="1656"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657" w:author="ĐÀNG ANH MIN ROG" w:date="2023-06-11T07:18:00Z">
            <w:rPr>
              <w:rFonts w:cs="Times New Roman"/>
              <w:iCs w:val="0"/>
              <w:noProof/>
              <w:szCs w:val="26"/>
            </w:rPr>
          </w:rPrChange>
        </w:rPr>
        <w:fldChar w:fldCharType="end"/>
      </w:r>
    </w:p>
    <w:p w14:paraId="7D9CB54E" w14:textId="70EE6814"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658"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659" w:author="ĐÀNG ANH MIN ROG" w:date="2023-06-11T07:18:00Z">
            <w:rPr>
              <w:noProof/>
            </w:rPr>
          </w:rPrChange>
        </w:rPr>
        <w:fldChar w:fldCharType="begin"/>
      </w:r>
      <w:r w:rsidRPr="00D6713E">
        <w:rPr>
          <w:rFonts w:ascii="Times New Roman" w:hAnsi="Times New Roman" w:cs="Times New Roman"/>
          <w:noProof/>
          <w:sz w:val="26"/>
          <w:szCs w:val="26"/>
          <w:rPrChange w:id="1660" w:author="ĐÀNG ANH MIN ROG" w:date="2023-06-11T07:18:00Z">
            <w:rPr>
              <w:noProof/>
            </w:rPr>
          </w:rPrChange>
        </w:rPr>
        <w:instrText>HYPERLINK \l "_Toc136707897"</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661" w:author="ĐÀNG ANH MIN ROG" w:date="2023-06-11T07:18:00Z">
            <w:rPr>
              <w:rFonts w:cs="Times New Roman"/>
              <w:iCs w:val="0"/>
              <w:noProof/>
              <w:szCs w:val="26"/>
            </w:rPr>
          </w:rPrChange>
        </w:rPr>
        <w:fldChar w:fldCharType="separate"/>
      </w:r>
      <w:bookmarkStart w:id="1662" w:name="_Toc136708250"/>
      <w:r w:rsidR="00AE111C" w:rsidRPr="00D6713E">
        <w:rPr>
          <w:rStyle w:val="Hyperlink"/>
          <w:rFonts w:ascii="Times New Roman" w:hAnsi="Times New Roman" w:cs="Times New Roman"/>
          <w:iCs w:val="0"/>
          <w:noProof/>
          <w:sz w:val="26"/>
          <w:szCs w:val="26"/>
          <w:rPrChange w:id="1663" w:author="ĐÀNG ANH MIN ROG" w:date="2023-06-11T07:18:00Z">
            <w:rPr>
              <w:rStyle w:val="Hyperlink"/>
              <w:rFonts w:cs="Times New Roman"/>
              <w:iCs w:val="0"/>
              <w:noProof/>
              <w:szCs w:val="26"/>
            </w:rPr>
          </w:rPrChange>
        </w:rPr>
        <w:t>Hình 3.34. Giao diện trang chủ Admin</w:t>
      </w:r>
      <w:r w:rsidR="00AE111C" w:rsidRPr="00D6713E">
        <w:rPr>
          <w:rFonts w:ascii="Times New Roman" w:hAnsi="Times New Roman" w:cs="Times New Roman"/>
          <w:iCs w:val="0"/>
          <w:noProof/>
          <w:webHidden/>
          <w:sz w:val="26"/>
          <w:szCs w:val="26"/>
          <w:rPrChange w:id="1664"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665"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666" w:author="ĐÀNG ANH MIN ROG" w:date="2023-06-11T07:18:00Z">
            <w:rPr>
              <w:rFonts w:cs="Times New Roman"/>
              <w:iCs w:val="0"/>
              <w:noProof/>
              <w:webHidden/>
              <w:szCs w:val="26"/>
            </w:rPr>
          </w:rPrChange>
        </w:rPr>
        <w:instrText xml:space="preserve"> PAGEREF _Toc136707897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667" w:author="ĐÀNG ANH MIN ROG" w:date="2023-06-11T07:18:00Z">
            <w:rPr>
              <w:rFonts w:cs="Times New Roman"/>
              <w:iCs w:val="0"/>
              <w:noProof/>
              <w:webHidden/>
              <w:szCs w:val="26"/>
            </w:rPr>
          </w:rPrChange>
        </w:rPr>
        <w:fldChar w:fldCharType="separate"/>
      </w:r>
      <w:ins w:id="1668" w:author="ĐÀNG ANH MIN ROG" w:date="2023-06-11T07:17:00Z">
        <w:r w:rsidR="00D6713E" w:rsidRPr="00D6713E">
          <w:rPr>
            <w:rFonts w:ascii="Times New Roman" w:hAnsi="Times New Roman" w:cs="Times New Roman"/>
            <w:iCs w:val="0"/>
            <w:noProof/>
            <w:webHidden/>
            <w:sz w:val="26"/>
            <w:szCs w:val="26"/>
            <w:rPrChange w:id="1669" w:author="ĐÀNG ANH MIN ROG" w:date="2023-06-11T07:18:00Z">
              <w:rPr>
                <w:rFonts w:cs="Times New Roman"/>
                <w:iCs w:val="0"/>
                <w:noProof/>
                <w:webHidden/>
                <w:szCs w:val="26"/>
              </w:rPr>
            </w:rPrChange>
          </w:rPr>
          <w:t>45</w:t>
        </w:r>
      </w:ins>
      <w:del w:id="1670" w:author="ĐÀNG ANH MIN ROG" w:date="2023-06-11T07:17:00Z">
        <w:r w:rsidR="00AE111C" w:rsidRPr="00D6713E" w:rsidDel="00D6713E">
          <w:rPr>
            <w:rFonts w:ascii="Times New Roman" w:hAnsi="Times New Roman" w:cs="Times New Roman"/>
            <w:iCs w:val="0"/>
            <w:noProof/>
            <w:webHidden/>
            <w:sz w:val="26"/>
            <w:szCs w:val="26"/>
            <w:rPrChange w:id="1671" w:author="ĐÀNG ANH MIN ROG" w:date="2023-06-11T07:18:00Z">
              <w:rPr>
                <w:rFonts w:cs="Times New Roman"/>
                <w:iCs w:val="0"/>
                <w:noProof/>
                <w:webHidden/>
                <w:szCs w:val="26"/>
              </w:rPr>
            </w:rPrChange>
          </w:rPr>
          <w:delText>48</w:delText>
        </w:r>
      </w:del>
      <w:bookmarkEnd w:id="1662"/>
      <w:r w:rsidR="00AE111C" w:rsidRPr="00D6713E">
        <w:rPr>
          <w:rFonts w:ascii="Times New Roman" w:hAnsi="Times New Roman" w:cs="Times New Roman"/>
          <w:iCs w:val="0"/>
          <w:noProof/>
          <w:webHidden/>
          <w:sz w:val="26"/>
          <w:szCs w:val="26"/>
          <w:rPrChange w:id="1672"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673" w:author="ĐÀNG ANH MIN ROG" w:date="2023-06-11T07:18:00Z">
            <w:rPr>
              <w:rFonts w:cs="Times New Roman"/>
              <w:iCs w:val="0"/>
              <w:noProof/>
              <w:szCs w:val="26"/>
            </w:rPr>
          </w:rPrChange>
        </w:rPr>
        <w:fldChar w:fldCharType="end"/>
      </w:r>
    </w:p>
    <w:p w14:paraId="7FE479A0" w14:textId="6BC02446"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674"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675" w:author="ĐÀNG ANH MIN ROG" w:date="2023-06-11T07:18:00Z">
            <w:rPr>
              <w:noProof/>
            </w:rPr>
          </w:rPrChange>
        </w:rPr>
        <w:fldChar w:fldCharType="begin"/>
      </w:r>
      <w:r w:rsidRPr="00D6713E">
        <w:rPr>
          <w:rFonts w:ascii="Times New Roman" w:hAnsi="Times New Roman" w:cs="Times New Roman"/>
          <w:noProof/>
          <w:sz w:val="26"/>
          <w:szCs w:val="26"/>
          <w:rPrChange w:id="1676" w:author="ĐÀNG ANH MIN ROG" w:date="2023-06-11T07:18:00Z">
            <w:rPr>
              <w:noProof/>
            </w:rPr>
          </w:rPrChange>
        </w:rPr>
        <w:instrText>HYPERLINK \l "_Toc136707898"</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677" w:author="ĐÀNG ANH MIN ROG" w:date="2023-06-11T07:18:00Z">
            <w:rPr>
              <w:rFonts w:cs="Times New Roman"/>
              <w:iCs w:val="0"/>
              <w:noProof/>
              <w:szCs w:val="26"/>
            </w:rPr>
          </w:rPrChange>
        </w:rPr>
        <w:fldChar w:fldCharType="separate"/>
      </w:r>
      <w:bookmarkStart w:id="1678" w:name="_Toc136708251"/>
      <w:r w:rsidR="00AE111C" w:rsidRPr="00D6713E">
        <w:rPr>
          <w:rStyle w:val="Hyperlink"/>
          <w:rFonts w:ascii="Times New Roman" w:hAnsi="Times New Roman" w:cs="Times New Roman"/>
          <w:iCs w:val="0"/>
          <w:noProof/>
          <w:sz w:val="26"/>
          <w:szCs w:val="26"/>
          <w:rPrChange w:id="1679" w:author="ĐÀNG ANH MIN ROG" w:date="2023-06-11T07:18:00Z">
            <w:rPr>
              <w:rStyle w:val="Hyperlink"/>
              <w:rFonts w:cs="Times New Roman"/>
              <w:iCs w:val="0"/>
              <w:noProof/>
              <w:szCs w:val="26"/>
            </w:rPr>
          </w:rPrChange>
        </w:rPr>
        <w:t>Hình 3.35. Giao diện trang quản lý người dùng</w:t>
      </w:r>
      <w:r w:rsidR="00AE111C" w:rsidRPr="00D6713E">
        <w:rPr>
          <w:rFonts w:ascii="Times New Roman" w:hAnsi="Times New Roman" w:cs="Times New Roman"/>
          <w:iCs w:val="0"/>
          <w:noProof/>
          <w:webHidden/>
          <w:sz w:val="26"/>
          <w:szCs w:val="26"/>
          <w:rPrChange w:id="1680"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681"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682" w:author="ĐÀNG ANH MIN ROG" w:date="2023-06-11T07:18:00Z">
            <w:rPr>
              <w:rFonts w:cs="Times New Roman"/>
              <w:iCs w:val="0"/>
              <w:noProof/>
              <w:webHidden/>
              <w:szCs w:val="26"/>
            </w:rPr>
          </w:rPrChange>
        </w:rPr>
        <w:instrText xml:space="preserve"> PAGEREF _Toc136707898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683" w:author="ĐÀNG ANH MIN ROG" w:date="2023-06-11T07:18:00Z">
            <w:rPr>
              <w:rFonts w:cs="Times New Roman"/>
              <w:iCs w:val="0"/>
              <w:noProof/>
              <w:webHidden/>
              <w:szCs w:val="26"/>
            </w:rPr>
          </w:rPrChange>
        </w:rPr>
        <w:fldChar w:fldCharType="separate"/>
      </w:r>
      <w:ins w:id="1684" w:author="ĐÀNG ANH MIN ROG" w:date="2023-06-11T07:17:00Z">
        <w:r w:rsidR="00D6713E" w:rsidRPr="00D6713E">
          <w:rPr>
            <w:rFonts w:ascii="Times New Roman" w:hAnsi="Times New Roman" w:cs="Times New Roman"/>
            <w:iCs w:val="0"/>
            <w:noProof/>
            <w:webHidden/>
            <w:sz w:val="26"/>
            <w:szCs w:val="26"/>
            <w:rPrChange w:id="1685" w:author="ĐÀNG ANH MIN ROG" w:date="2023-06-11T07:18:00Z">
              <w:rPr>
                <w:rFonts w:cs="Times New Roman"/>
                <w:iCs w:val="0"/>
                <w:noProof/>
                <w:webHidden/>
                <w:szCs w:val="26"/>
              </w:rPr>
            </w:rPrChange>
          </w:rPr>
          <w:t>46</w:t>
        </w:r>
      </w:ins>
      <w:del w:id="1686" w:author="ĐÀNG ANH MIN ROG" w:date="2023-06-11T07:17:00Z">
        <w:r w:rsidR="00AE111C" w:rsidRPr="00D6713E" w:rsidDel="00D6713E">
          <w:rPr>
            <w:rFonts w:ascii="Times New Roman" w:hAnsi="Times New Roman" w:cs="Times New Roman"/>
            <w:iCs w:val="0"/>
            <w:noProof/>
            <w:webHidden/>
            <w:sz w:val="26"/>
            <w:szCs w:val="26"/>
            <w:rPrChange w:id="1687" w:author="ĐÀNG ANH MIN ROG" w:date="2023-06-11T07:18:00Z">
              <w:rPr>
                <w:rFonts w:cs="Times New Roman"/>
                <w:iCs w:val="0"/>
                <w:noProof/>
                <w:webHidden/>
                <w:szCs w:val="26"/>
              </w:rPr>
            </w:rPrChange>
          </w:rPr>
          <w:delText>49</w:delText>
        </w:r>
      </w:del>
      <w:bookmarkEnd w:id="1678"/>
      <w:r w:rsidR="00AE111C" w:rsidRPr="00D6713E">
        <w:rPr>
          <w:rFonts w:ascii="Times New Roman" w:hAnsi="Times New Roman" w:cs="Times New Roman"/>
          <w:iCs w:val="0"/>
          <w:noProof/>
          <w:webHidden/>
          <w:sz w:val="26"/>
          <w:szCs w:val="26"/>
          <w:rPrChange w:id="1688"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689" w:author="ĐÀNG ANH MIN ROG" w:date="2023-06-11T07:18:00Z">
            <w:rPr>
              <w:rFonts w:cs="Times New Roman"/>
              <w:iCs w:val="0"/>
              <w:noProof/>
              <w:szCs w:val="26"/>
            </w:rPr>
          </w:rPrChange>
        </w:rPr>
        <w:fldChar w:fldCharType="end"/>
      </w:r>
    </w:p>
    <w:p w14:paraId="7B1AFEE9" w14:textId="45890D79"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690"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691" w:author="ĐÀNG ANH MIN ROG" w:date="2023-06-11T07:18:00Z">
            <w:rPr>
              <w:noProof/>
            </w:rPr>
          </w:rPrChange>
        </w:rPr>
        <w:fldChar w:fldCharType="begin"/>
      </w:r>
      <w:r w:rsidRPr="00D6713E">
        <w:rPr>
          <w:rFonts w:ascii="Times New Roman" w:hAnsi="Times New Roman" w:cs="Times New Roman"/>
          <w:noProof/>
          <w:sz w:val="26"/>
          <w:szCs w:val="26"/>
          <w:rPrChange w:id="1692" w:author="ĐÀNG ANH MIN ROG" w:date="2023-06-11T07:18:00Z">
            <w:rPr>
              <w:noProof/>
            </w:rPr>
          </w:rPrChange>
        </w:rPr>
        <w:instrText>HYPERLINK \l "_Toc136707899"</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693" w:author="ĐÀNG ANH MIN ROG" w:date="2023-06-11T07:18:00Z">
            <w:rPr>
              <w:rFonts w:cs="Times New Roman"/>
              <w:iCs w:val="0"/>
              <w:noProof/>
              <w:szCs w:val="26"/>
            </w:rPr>
          </w:rPrChange>
        </w:rPr>
        <w:fldChar w:fldCharType="separate"/>
      </w:r>
      <w:bookmarkStart w:id="1694" w:name="_Toc136708252"/>
      <w:r w:rsidR="00AE111C" w:rsidRPr="00D6713E">
        <w:rPr>
          <w:rStyle w:val="Hyperlink"/>
          <w:rFonts w:ascii="Times New Roman" w:hAnsi="Times New Roman" w:cs="Times New Roman"/>
          <w:iCs w:val="0"/>
          <w:noProof/>
          <w:sz w:val="26"/>
          <w:szCs w:val="26"/>
          <w:rPrChange w:id="1695" w:author="ĐÀNG ANH MIN ROG" w:date="2023-06-11T07:18:00Z">
            <w:rPr>
              <w:rStyle w:val="Hyperlink"/>
              <w:rFonts w:cs="Times New Roman"/>
              <w:iCs w:val="0"/>
              <w:noProof/>
              <w:szCs w:val="26"/>
            </w:rPr>
          </w:rPrChange>
        </w:rPr>
        <w:t>Hình 3.36. Giao diện trang quản lý đơn hàng</w:t>
      </w:r>
      <w:r w:rsidR="00AE111C" w:rsidRPr="00D6713E">
        <w:rPr>
          <w:rFonts w:ascii="Times New Roman" w:hAnsi="Times New Roman" w:cs="Times New Roman"/>
          <w:iCs w:val="0"/>
          <w:noProof/>
          <w:webHidden/>
          <w:sz w:val="26"/>
          <w:szCs w:val="26"/>
          <w:rPrChange w:id="1696"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697"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698" w:author="ĐÀNG ANH MIN ROG" w:date="2023-06-11T07:18:00Z">
            <w:rPr>
              <w:rFonts w:cs="Times New Roman"/>
              <w:iCs w:val="0"/>
              <w:noProof/>
              <w:webHidden/>
              <w:szCs w:val="26"/>
            </w:rPr>
          </w:rPrChange>
        </w:rPr>
        <w:instrText xml:space="preserve"> PAGEREF _Toc136707899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699" w:author="ĐÀNG ANH MIN ROG" w:date="2023-06-11T07:18:00Z">
            <w:rPr>
              <w:rFonts w:cs="Times New Roman"/>
              <w:iCs w:val="0"/>
              <w:noProof/>
              <w:webHidden/>
              <w:szCs w:val="26"/>
            </w:rPr>
          </w:rPrChange>
        </w:rPr>
        <w:fldChar w:fldCharType="separate"/>
      </w:r>
      <w:ins w:id="1700" w:author="ĐÀNG ANH MIN ROG" w:date="2023-06-11T07:17:00Z">
        <w:r w:rsidR="00D6713E" w:rsidRPr="00D6713E">
          <w:rPr>
            <w:rFonts w:ascii="Times New Roman" w:hAnsi="Times New Roman" w:cs="Times New Roman"/>
            <w:iCs w:val="0"/>
            <w:noProof/>
            <w:webHidden/>
            <w:sz w:val="26"/>
            <w:szCs w:val="26"/>
            <w:rPrChange w:id="1701" w:author="ĐÀNG ANH MIN ROG" w:date="2023-06-11T07:18:00Z">
              <w:rPr>
                <w:rFonts w:cs="Times New Roman"/>
                <w:iCs w:val="0"/>
                <w:noProof/>
                <w:webHidden/>
                <w:szCs w:val="26"/>
              </w:rPr>
            </w:rPrChange>
          </w:rPr>
          <w:t>46</w:t>
        </w:r>
      </w:ins>
      <w:del w:id="1702" w:author="ĐÀNG ANH MIN ROG" w:date="2023-06-11T07:17:00Z">
        <w:r w:rsidR="00AE111C" w:rsidRPr="00D6713E" w:rsidDel="00D6713E">
          <w:rPr>
            <w:rFonts w:ascii="Times New Roman" w:hAnsi="Times New Roman" w:cs="Times New Roman"/>
            <w:iCs w:val="0"/>
            <w:noProof/>
            <w:webHidden/>
            <w:sz w:val="26"/>
            <w:szCs w:val="26"/>
            <w:rPrChange w:id="1703" w:author="ĐÀNG ANH MIN ROG" w:date="2023-06-11T07:18:00Z">
              <w:rPr>
                <w:rFonts w:cs="Times New Roman"/>
                <w:iCs w:val="0"/>
                <w:noProof/>
                <w:webHidden/>
                <w:szCs w:val="26"/>
              </w:rPr>
            </w:rPrChange>
          </w:rPr>
          <w:delText>49</w:delText>
        </w:r>
      </w:del>
      <w:bookmarkEnd w:id="1694"/>
      <w:r w:rsidR="00AE111C" w:rsidRPr="00D6713E">
        <w:rPr>
          <w:rFonts w:ascii="Times New Roman" w:hAnsi="Times New Roman" w:cs="Times New Roman"/>
          <w:iCs w:val="0"/>
          <w:noProof/>
          <w:webHidden/>
          <w:sz w:val="26"/>
          <w:szCs w:val="26"/>
          <w:rPrChange w:id="1704"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705" w:author="ĐÀNG ANH MIN ROG" w:date="2023-06-11T07:18:00Z">
            <w:rPr>
              <w:rFonts w:cs="Times New Roman"/>
              <w:iCs w:val="0"/>
              <w:noProof/>
              <w:szCs w:val="26"/>
            </w:rPr>
          </w:rPrChange>
        </w:rPr>
        <w:fldChar w:fldCharType="end"/>
      </w:r>
    </w:p>
    <w:p w14:paraId="55B2205D" w14:textId="3A17A8AC" w:rsidR="00AE111C" w:rsidRPr="00D6713E" w:rsidRDefault="00000000">
      <w:pPr>
        <w:pStyle w:val="TableofFigures"/>
        <w:tabs>
          <w:tab w:val="right" w:leader="dot" w:pos="9395"/>
        </w:tabs>
        <w:rPr>
          <w:rFonts w:ascii="Times New Roman" w:eastAsiaTheme="minorEastAsia" w:hAnsi="Times New Roman" w:cs="Times New Roman"/>
          <w:iCs w:val="0"/>
          <w:noProof/>
          <w:kern w:val="2"/>
          <w:sz w:val="26"/>
          <w:szCs w:val="26"/>
          <w14:ligatures w14:val="standardContextual"/>
          <w:rPrChange w:id="1706" w:author="ĐÀNG ANH MIN ROG" w:date="2023-06-11T07:18:00Z">
            <w:rPr>
              <w:rFonts w:eastAsiaTheme="minorEastAsia" w:cs="Times New Roman"/>
              <w:iCs w:val="0"/>
              <w:noProof/>
              <w:kern w:val="2"/>
              <w:szCs w:val="26"/>
              <w14:ligatures w14:val="standardContextual"/>
            </w:rPr>
          </w:rPrChange>
        </w:rPr>
      </w:pPr>
      <w:r w:rsidRPr="00D6713E">
        <w:rPr>
          <w:rFonts w:ascii="Times New Roman" w:hAnsi="Times New Roman" w:cs="Times New Roman"/>
          <w:noProof/>
          <w:sz w:val="26"/>
          <w:szCs w:val="26"/>
          <w:rPrChange w:id="1707" w:author="ĐÀNG ANH MIN ROG" w:date="2023-06-11T07:18:00Z">
            <w:rPr>
              <w:noProof/>
            </w:rPr>
          </w:rPrChange>
        </w:rPr>
        <w:fldChar w:fldCharType="begin"/>
      </w:r>
      <w:r w:rsidRPr="00D6713E">
        <w:rPr>
          <w:rFonts w:ascii="Times New Roman" w:hAnsi="Times New Roman" w:cs="Times New Roman"/>
          <w:noProof/>
          <w:sz w:val="26"/>
          <w:szCs w:val="26"/>
          <w:rPrChange w:id="1708" w:author="ĐÀNG ANH MIN ROG" w:date="2023-06-11T07:18:00Z">
            <w:rPr>
              <w:noProof/>
            </w:rPr>
          </w:rPrChange>
        </w:rPr>
        <w:instrText>HYPERLINK \l "_Toc136707900"</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709" w:author="ĐÀNG ANH MIN ROG" w:date="2023-06-11T07:18:00Z">
            <w:rPr>
              <w:rFonts w:cs="Times New Roman"/>
              <w:iCs w:val="0"/>
              <w:noProof/>
              <w:szCs w:val="26"/>
            </w:rPr>
          </w:rPrChange>
        </w:rPr>
        <w:fldChar w:fldCharType="separate"/>
      </w:r>
      <w:bookmarkStart w:id="1710" w:name="_Toc136708253"/>
      <w:r w:rsidR="00AE111C" w:rsidRPr="00D6713E">
        <w:rPr>
          <w:rStyle w:val="Hyperlink"/>
          <w:rFonts w:ascii="Times New Roman" w:hAnsi="Times New Roman" w:cs="Times New Roman"/>
          <w:iCs w:val="0"/>
          <w:noProof/>
          <w:sz w:val="26"/>
          <w:szCs w:val="26"/>
          <w:rPrChange w:id="1711" w:author="ĐÀNG ANH MIN ROG" w:date="2023-06-11T07:18:00Z">
            <w:rPr>
              <w:rStyle w:val="Hyperlink"/>
              <w:rFonts w:cs="Times New Roman"/>
              <w:iCs w:val="0"/>
              <w:noProof/>
              <w:szCs w:val="26"/>
            </w:rPr>
          </w:rPrChange>
        </w:rPr>
        <w:t>Hình 3.37. Giao diện trang quản lý bài viết</w:t>
      </w:r>
      <w:r w:rsidR="00AE111C" w:rsidRPr="00D6713E">
        <w:rPr>
          <w:rFonts w:ascii="Times New Roman" w:hAnsi="Times New Roman" w:cs="Times New Roman"/>
          <w:iCs w:val="0"/>
          <w:noProof/>
          <w:webHidden/>
          <w:sz w:val="26"/>
          <w:szCs w:val="26"/>
          <w:rPrChange w:id="1712"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713"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714" w:author="ĐÀNG ANH MIN ROG" w:date="2023-06-11T07:18:00Z">
            <w:rPr>
              <w:rFonts w:cs="Times New Roman"/>
              <w:iCs w:val="0"/>
              <w:noProof/>
              <w:webHidden/>
              <w:szCs w:val="26"/>
            </w:rPr>
          </w:rPrChange>
        </w:rPr>
        <w:instrText xml:space="preserve"> PAGEREF _Toc136707900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715" w:author="ĐÀNG ANH MIN ROG" w:date="2023-06-11T07:18:00Z">
            <w:rPr>
              <w:rFonts w:cs="Times New Roman"/>
              <w:iCs w:val="0"/>
              <w:noProof/>
              <w:webHidden/>
              <w:szCs w:val="26"/>
            </w:rPr>
          </w:rPrChange>
        </w:rPr>
        <w:fldChar w:fldCharType="separate"/>
      </w:r>
      <w:ins w:id="1716" w:author="ĐÀNG ANH MIN ROG" w:date="2023-06-11T07:17:00Z">
        <w:r w:rsidR="00D6713E" w:rsidRPr="00D6713E">
          <w:rPr>
            <w:rFonts w:ascii="Times New Roman" w:hAnsi="Times New Roman" w:cs="Times New Roman"/>
            <w:iCs w:val="0"/>
            <w:noProof/>
            <w:webHidden/>
            <w:sz w:val="26"/>
            <w:szCs w:val="26"/>
            <w:rPrChange w:id="1717" w:author="ĐÀNG ANH MIN ROG" w:date="2023-06-11T07:18:00Z">
              <w:rPr>
                <w:rFonts w:cs="Times New Roman"/>
                <w:iCs w:val="0"/>
                <w:noProof/>
                <w:webHidden/>
                <w:szCs w:val="26"/>
              </w:rPr>
            </w:rPrChange>
          </w:rPr>
          <w:t>47</w:t>
        </w:r>
      </w:ins>
      <w:del w:id="1718" w:author="ĐÀNG ANH MIN ROG" w:date="2023-06-11T07:17:00Z">
        <w:r w:rsidR="00AE111C" w:rsidRPr="00D6713E" w:rsidDel="00D6713E">
          <w:rPr>
            <w:rFonts w:ascii="Times New Roman" w:hAnsi="Times New Roman" w:cs="Times New Roman"/>
            <w:iCs w:val="0"/>
            <w:noProof/>
            <w:webHidden/>
            <w:sz w:val="26"/>
            <w:szCs w:val="26"/>
            <w:rPrChange w:id="1719" w:author="ĐÀNG ANH MIN ROG" w:date="2023-06-11T07:18:00Z">
              <w:rPr>
                <w:rFonts w:cs="Times New Roman"/>
                <w:iCs w:val="0"/>
                <w:noProof/>
                <w:webHidden/>
                <w:szCs w:val="26"/>
              </w:rPr>
            </w:rPrChange>
          </w:rPr>
          <w:delText>50</w:delText>
        </w:r>
      </w:del>
      <w:bookmarkEnd w:id="1710"/>
      <w:r w:rsidR="00AE111C" w:rsidRPr="00D6713E">
        <w:rPr>
          <w:rFonts w:ascii="Times New Roman" w:hAnsi="Times New Roman" w:cs="Times New Roman"/>
          <w:iCs w:val="0"/>
          <w:noProof/>
          <w:webHidden/>
          <w:sz w:val="26"/>
          <w:szCs w:val="26"/>
          <w:rPrChange w:id="1720"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721" w:author="ĐÀNG ANH MIN ROG" w:date="2023-06-11T07:18:00Z">
            <w:rPr>
              <w:rFonts w:cs="Times New Roman"/>
              <w:iCs w:val="0"/>
              <w:noProof/>
              <w:szCs w:val="26"/>
            </w:rPr>
          </w:rPrChange>
        </w:rPr>
        <w:fldChar w:fldCharType="end"/>
      </w:r>
    </w:p>
    <w:p w14:paraId="2D906308" w14:textId="60899A1F" w:rsidR="00AE111C" w:rsidRPr="00D6713E" w:rsidRDefault="00000000">
      <w:pPr>
        <w:pStyle w:val="TableofFigures"/>
        <w:tabs>
          <w:tab w:val="right" w:leader="dot" w:pos="9395"/>
        </w:tabs>
        <w:rPr>
          <w:rFonts w:ascii="Times New Roman" w:eastAsiaTheme="minorEastAsia" w:hAnsi="Times New Roman" w:cs="Times New Roman"/>
          <w:i w:val="0"/>
          <w:iCs w:val="0"/>
          <w:noProof/>
          <w:kern w:val="2"/>
          <w:sz w:val="26"/>
          <w:szCs w:val="26"/>
          <w14:ligatures w14:val="standardContextual"/>
          <w:rPrChange w:id="1722" w:author="ĐÀNG ANH MIN ROG" w:date="2023-06-11T07:18:00Z">
            <w:rPr>
              <w:rFonts w:eastAsiaTheme="minorEastAsia" w:cstheme="minorBidi"/>
              <w:i w:val="0"/>
              <w:iCs w:val="0"/>
              <w:noProof/>
              <w:kern w:val="2"/>
              <w:sz w:val="22"/>
              <w:szCs w:val="22"/>
              <w14:ligatures w14:val="standardContextual"/>
            </w:rPr>
          </w:rPrChange>
        </w:rPr>
      </w:pPr>
      <w:r w:rsidRPr="00D6713E">
        <w:rPr>
          <w:rFonts w:ascii="Times New Roman" w:hAnsi="Times New Roman" w:cs="Times New Roman"/>
          <w:noProof/>
          <w:sz w:val="26"/>
          <w:szCs w:val="26"/>
          <w:rPrChange w:id="1723" w:author="ĐÀNG ANH MIN ROG" w:date="2023-06-11T07:18:00Z">
            <w:rPr>
              <w:noProof/>
            </w:rPr>
          </w:rPrChange>
        </w:rPr>
        <w:fldChar w:fldCharType="begin"/>
      </w:r>
      <w:r w:rsidRPr="00D6713E">
        <w:rPr>
          <w:rFonts w:ascii="Times New Roman" w:hAnsi="Times New Roman" w:cs="Times New Roman"/>
          <w:noProof/>
          <w:sz w:val="26"/>
          <w:szCs w:val="26"/>
          <w:rPrChange w:id="1724" w:author="ĐÀNG ANH MIN ROG" w:date="2023-06-11T07:18:00Z">
            <w:rPr>
              <w:noProof/>
            </w:rPr>
          </w:rPrChange>
        </w:rPr>
        <w:instrText>HYPERLINK \l "_Toc136707901"</w:instrText>
      </w:r>
      <w:r w:rsidRPr="007330BC">
        <w:rPr>
          <w:rFonts w:ascii="Times New Roman" w:hAnsi="Times New Roman" w:cs="Times New Roman"/>
          <w:noProof/>
          <w:sz w:val="26"/>
          <w:szCs w:val="26"/>
        </w:rPr>
      </w:r>
      <w:r w:rsidRPr="00D6713E">
        <w:rPr>
          <w:rFonts w:ascii="Times New Roman" w:hAnsi="Times New Roman" w:cs="Times New Roman"/>
          <w:noProof/>
          <w:sz w:val="26"/>
          <w:szCs w:val="26"/>
          <w:rPrChange w:id="1725" w:author="ĐÀNG ANH MIN ROG" w:date="2023-06-11T07:18:00Z">
            <w:rPr>
              <w:rFonts w:cs="Times New Roman"/>
              <w:iCs w:val="0"/>
              <w:noProof/>
              <w:szCs w:val="26"/>
            </w:rPr>
          </w:rPrChange>
        </w:rPr>
        <w:fldChar w:fldCharType="separate"/>
      </w:r>
      <w:bookmarkStart w:id="1726" w:name="_Toc136708254"/>
      <w:r w:rsidR="00AE111C" w:rsidRPr="00D6713E">
        <w:rPr>
          <w:rStyle w:val="Hyperlink"/>
          <w:rFonts w:ascii="Times New Roman" w:hAnsi="Times New Roman" w:cs="Times New Roman"/>
          <w:iCs w:val="0"/>
          <w:noProof/>
          <w:sz w:val="26"/>
          <w:szCs w:val="26"/>
          <w:rPrChange w:id="1727" w:author="ĐÀNG ANH MIN ROG" w:date="2023-06-11T07:18:00Z">
            <w:rPr>
              <w:rStyle w:val="Hyperlink"/>
              <w:rFonts w:cs="Times New Roman"/>
              <w:iCs w:val="0"/>
              <w:noProof/>
              <w:szCs w:val="26"/>
            </w:rPr>
          </w:rPrChange>
        </w:rPr>
        <w:t>Hình 3.38. Giao diện trang quản lý sản phẩm</w:t>
      </w:r>
      <w:r w:rsidR="00AE111C" w:rsidRPr="00D6713E">
        <w:rPr>
          <w:rFonts w:ascii="Times New Roman" w:hAnsi="Times New Roman" w:cs="Times New Roman"/>
          <w:iCs w:val="0"/>
          <w:noProof/>
          <w:webHidden/>
          <w:sz w:val="26"/>
          <w:szCs w:val="26"/>
          <w:rPrChange w:id="1728" w:author="ĐÀNG ANH MIN ROG" w:date="2023-06-11T07:18:00Z">
            <w:rPr>
              <w:rFonts w:cs="Times New Roman"/>
              <w:iCs w:val="0"/>
              <w:noProof/>
              <w:webHidden/>
              <w:szCs w:val="26"/>
            </w:rPr>
          </w:rPrChange>
        </w:rPr>
        <w:tab/>
      </w:r>
      <w:r w:rsidR="00AE111C" w:rsidRPr="00D6713E">
        <w:rPr>
          <w:rFonts w:ascii="Times New Roman" w:hAnsi="Times New Roman" w:cs="Times New Roman"/>
          <w:iCs w:val="0"/>
          <w:noProof/>
          <w:webHidden/>
          <w:sz w:val="26"/>
          <w:szCs w:val="26"/>
          <w:rPrChange w:id="1729" w:author="ĐÀNG ANH MIN ROG" w:date="2023-06-11T07:18:00Z">
            <w:rPr>
              <w:rFonts w:cs="Times New Roman"/>
              <w:iCs w:val="0"/>
              <w:noProof/>
              <w:webHidden/>
              <w:szCs w:val="26"/>
            </w:rPr>
          </w:rPrChange>
        </w:rPr>
        <w:fldChar w:fldCharType="begin"/>
      </w:r>
      <w:r w:rsidR="00AE111C" w:rsidRPr="00D6713E">
        <w:rPr>
          <w:rFonts w:ascii="Times New Roman" w:hAnsi="Times New Roman" w:cs="Times New Roman"/>
          <w:iCs w:val="0"/>
          <w:noProof/>
          <w:webHidden/>
          <w:sz w:val="26"/>
          <w:szCs w:val="26"/>
          <w:rPrChange w:id="1730" w:author="ĐÀNG ANH MIN ROG" w:date="2023-06-11T07:18:00Z">
            <w:rPr>
              <w:rFonts w:cs="Times New Roman"/>
              <w:iCs w:val="0"/>
              <w:noProof/>
              <w:webHidden/>
              <w:szCs w:val="26"/>
            </w:rPr>
          </w:rPrChange>
        </w:rPr>
        <w:instrText xml:space="preserve"> PAGEREF _Toc136707901 \h </w:instrText>
      </w:r>
      <w:r w:rsidR="00AE111C" w:rsidRPr="007330BC">
        <w:rPr>
          <w:rFonts w:ascii="Times New Roman" w:hAnsi="Times New Roman" w:cs="Times New Roman"/>
          <w:iCs w:val="0"/>
          <w:noProof/>
          <w:webHidden/>
          <w:sz w:val="26"/>
          <w:szCs w:val="26"/>
        </w:rPr>
      </w:r>
      <w:r w:rsidR="00AE111C" w:rsidRPr="00D6713E">
        <w:rPr>
          <w:rFonts w:ascii="Times New Roman" w:hAnsi="Times New Roman" w:cs="Times New Roman"/>
          <w:iCs w:val="0"/>
          <w:noProof/>
          <w:webHidden/>
          <w:sz w:val="26"/>
          <w:szCs w:val="26"/>
          <w:rPrChange w:id="1731" w:author="ĐÀNG ANH MIN ROG" w:date="2023-06-11T07:18:00Z">
            <w:rPr>
              <w:rFonts w:cs="Times New Roman"/>
              <w:iCs w:val="0"/>
              <w:noProof/>
              <w:webHidden/>
              <w:szCs w:val="26"/>
            </w:rPr>
          </w:rPrChange>
        </w:rPr>
        <w:fldChar w:fldCharType="separate"/>
      </w:r>
      <w:ins w:id="1732" w:author="ĐÀNG ANH MIN ROG" w:date="2023-06-11T07:17:00Z">
        <w:r w:rsidR="00D6713E" w:rsidRPr="00D6713E">
          <w:rPr>
            <w:rFonts w:ascii="Times New Roman" w:hAnsi="Times New Roman" w:cs="Times New Roman"/>
            <w:iCs w:val="0"/>
            <w:noProof/>
            <w:webHidden/>
            <w:sz w:val="26"/>
            <w:szCs w:val="26"/>
            <w:rPrChange w:id="1733" w:author="ĐÀNG ANH MIN ROG" w:date="2023-06-11T07:18:00Z">
              <w:rPr>
                <w:rFonts w:cs="Times New Roman"/>
                <w:iCs w:val="0"/>
                <w:noProof/>
                <w:webHidden/>
                <w:szCs w:val="26"/>
              </w:rPr>
            </w:rPrChange>
          </w:rPr>
          <w:t>48</w:t>
        </w:r>
      </w:ins>
      <w:del w:id="1734" w:author="ĐÀNG ANH MIN ROG" w:date="2023-06-11T07:17:00Z">
        <w:r w:rsidR="00AE111C" w:rsidRPr="00D6713E" w:rsidDel="00D6713E">
          <w:rPr>
            <w:rFonts w:ascii="Times New Roman" w:hAnsi="Times New Roman" w:cs="Times New Roman"/>
            <w:iCs w:val="0"/>
            <w:noProof/>
            <w:webHidden/>
            <w:sz w:val="26"/>
            <w:szCs w:val="26"/>
            <w:rPrChange w:id="1735" w:author="ĐÀNG ANH MIN ROG" w:date="2023-06-11T07:18:00Z">
              <w:rPr>
                <w:rFonts w:cs="Times New Roman"/>
                <w:iCs w:val="0"/>
                <w:noProof/>
                <w:webHidden/>
                <w:szCs w:val="26"/>
              </w:rPr>
            </w:rPrChange>
          </w:rPr>
          <w:delText>51</w:delText>
        </w:r>
      </w:del>
      <w:bookmarkEnd w:id="1726"/>
      <w:r w:rsidR="00AE111C" w:rsidRPr="00D6713E">
        <w:rPr>
          <w:rFonts w:ascii="Times New Roman" w:hAnsi="Times New Roman" w:cs="Times New Roman"/>
          <w:iCs w:val="0"/>
          <w:noProof/>
          <w:webHidden/>
          <w:sz w:val="26"/>
          <w:szCs w:val="26"/>
          <w:rPrChange w:id="1736" w:author="ĐÀNG ANH MIN ROG" w:date="2023-06-11T07:18:00Z">
            <w:rPr>
              <w:rFonts w:cs="Times New Roman"/>
              <w:iCs w:val="0"/>
              <w:noProof/>
              <w:webHidden/>
              <w:szCs w:val="26"/>
            </w:rPr>
          </w:rPrChange>
        </w:rPr>
        <w:fldChar w:fldCharType="end"/>
      </w:r>
      <w:r w:rsidRPr="00D6713E">
        <w:rPr>
          <w:rFonts w:ascii="Times New Roman" w:hAnsi="Times New Roman" w:cs="Times New Roman"/>
          <w:iCs w:val="0"/>
          <w:noProof/>
          <w:sz w:val="26"/>
          <w:szCs w:val="26"/>
          <w:rPrChange w:id="1737" w:author="ĐÀNG ANH MIN ROG" w:date="2023-06-11T07:18:00Z">
            <w:rPr>
              <w:rFonts w:cs="Times New Roman"/>
              <w:iCs w:val="0"/>
              <w:noProof/>
              <w:szCs w:val="26"/>
            </w:rPr>
          </w:rPrChange>
        </w:rPr>
        <w:fldChar w:fldCharType="end"/>
      </w:r>
    </w:p>
    <w:p w14:paraId="2C0B9535" w14:textId="1733FC2E" w:rsidR="005447E4" w:rsidRDefault="00AE111C" w:rsidP="00AE111C">
      <w:pPr>
        <w:jc w:val="both"/>
        <w:rPr>
          <w:sz w:val="26"/>
          <w:szCs w:val="26"/>
        </w:rPr>
      </w:pPr>
      <w:r w:rsidRPr="00D6713E">
        <w:rPr>
          <w:sz w:val="26"/>
          <w:szCs w:val="26"/>
        </w:rPr>
        <w:fldChar w:fldCharType="end"/>
      </w:r>
    </w:p>
    <w:p w14:paraId="5367DD1B" w14:textId="77777777" w:rsidR="005447E4" w:rsidRDefault="005447E4">
      <w:pPr>
        <w:rPr>
          <w:sz w:val="26"/>
          <w:szCs w:val="26"/>
        </w:rPr>
      </w:pPr>
    </w:p>
    <w:p w14:paraId="529A4041" w14:textId="77777777" w:rsidR="005447E4" w:rsidRDefault="005447E4">
      <w:pPr>
        <w:rPr>
          <w:sz w:val="26"/>
          <w:szCs w:val="26"/>
        </w:rPr>
      </w:pPr>
    </w:p>
    <w:p w14:paraId="029FE997" w14:textId="77777777" w:rsidR="005447E4" w:rsidRDefault="005447E4">
      <w:pPr>
        <w:rPr>
          <w:sz w:val="26"/>
          <w:szCs w:val="26"/>
        </w:rPr>
      </w:pPr>
    </w:p>
    <w:p w14:paraId="4BD0EF84" w14:textId="77777777" w:rsidR="005447E4" w:rsidRDefault="005447E4">
      <w:pPr>
        <w:rPr>
          <w:sz w:val="26"/>
          <w:szCs w:val="26"/>
        </w:rPr>
      </w:pPr>
    </w:p>
    <w:p w14:paraId="2981747F" w14:textId="77777777" w:rsidR="005447E4" w:rsidRDefault="00000000">
      <w:pPr>
        <w:rPr>
          <w:b/>
        </w:rPr>
        <w:sectPr w:rsidR="005447E4" w:rsidSect="00AB365D">
          <w:headerReference w:type="default" r:id="rId14"/>
          <w:footerReference w:type="first" r:id="rId15"/>
          <w:pgSz w:w="12240" w:h="15840"/>
          <w:pgMar w:top="1134" w:right="1134" w:bottom="1418" w:left="1701" w:header="1134" w:footer="1417" w:gutter="0"/>
          <w:pgBorders w:display="firstPage">
            <w:top w:val="thinThickSmallGap" w:sz="24" w:space="2" w:color="auto"/>
            <w:left w:val="thinThickSmallGap" w:sz="24" w:space="3" w:color="auto"/>
            <w:bottom w:val="thickThinSmallGap" w:sz="24" w:space="3" w:color="auto"/>
            <w:right w:val="thickThinSmallGap" w:sz="24" w:space="2" w:color="auto"/>
          </w:pgBorders>
          <w:pgNumType w:start="1"/>
          <w:cols w:space="720"/>
          <w:titlePg/>
          <w:docGrid w:linePitch="326"/>
        </w:sectPr>
      </w:pPr>
      <w:bookmarkStart w:id="1740" w:name="_heading=h.zglounuyiwhe" w:colFirst="0" w:colLast="0"/>
      <w:bookmarkEnd w:id="1740"/>
      <w:r>
        <w:br w:type="page"/>
      </w:r>
    </w:p>
    <w:p w14:paraId="665EF8F0" w14:textId="4B9ACDBC" w:rsidR="005447E4" w:rsidRPr="00D94A38" w:rsidRDefault="00000000" w:rsidP="00D94A38">
      <w:pPr>
        <w:pStyle w:val="Heading1"/>
      </w:pPr>
      <w:bookmarkStart w:id="1741" w:name="_heading=h.1fob9te" w:colFirst="0" w:colLast="0"/>
      <w:bookmarkStart w:id="1742" w:name="_Toc136708485"/>
      <w:bookmarkStart w:id="1743" w:name="_Toc137358827"/>
      <w:bookmarkEnd w:id="1741"/>
      <w:r w:rsidRPr="00D94A38">
        <w:lastRenderedPageBreak/>
        <w:t>TỔNG QUAN</w:t>
      </w:r>
      <w:bookmarkEnd w:id="1742"/>
      <w:bookmarkEnd w:id="1743"/>
    </w:p>
    <w:p w14:paraId="6480EFFE" w14:textId="77777777" w:rsidR="005447E4" w:rsidRDefault="00000000" w:rsidP="00D94A38">
      <w:pPr>
        <w:pStyle w:val="Heading2"/>
      </w:pPr>
      <w:bookmarkStart w:id="1744" w:name="_heading=h.3dy6vkm" w:colFirst="0" w:colLast="0"/>
      <w:bookmarkStart w:id="1745" w:name="_Toc136708486"/>
      <w:bookmarkStart w:id="1746" w:name="_Toc137358828"/>
      <w:bookmarkEnd w:id="1744"/>
      <w:r w:rsidRPr="00D94A38">
        <w:t>Giới thiệu đề tài</w:t>
      </w:r>
      <w:bookmarkEnd w:id="1745"/>
      <w:bookmarkEnd w:id="1746"/>
    </w:p>
    <w:p w14:paraId="3CBECFCB" w14:textId="3C75E31D" w:rsidR="007330BC" w:rsidRDefault="007330BC" w:rsidP="007330BC">
      <w:pPr>
        <w:ind w:firstLine="720"/>
        <w:jc w:val="left"/>
      </w:pPr>
      <w:r>
        <w:t xml:space="preserve">Trong bối cảnh nền kinh tế hiện đại, quản lý tài chính cá nhân đang trở thành một thách thức ngày càng lớn đối với mọi người. Sự đa dạng </w:t>
      </w:r>
      <w:r>
        <w:t xml:space="preserve">về </w:t>
      </w:r>
      <w:r>
        <w:t>nguồn thu nhập, cùng với việc thị trường ngày càng biến động, đặt ra những yêu cầu cao về khả năng kiểm soát và dự đoán chi tiêu cá nhân.</w:t>
      </w:r>
    </w:p>
    <w:p w14:paraId="68160027" w14:textId="1196B301" w:rsidR="007330BC" w:rsidRDefault="007330BC" w:rsidP="007330BC">
      <w:pPr>
        <w:ind w:firstLine="720"/>
        <w:jc w:val="left"/>
      </w:pPr>
      <w:r>
        <w:t>Đề tài "Website Phân Tích và Dự Đoán Chi Tiêu Cá Nhân" nhằm mục đích xây dựng một nền tảng trực tuyến giúp người sử dụng hiểu rõ hơn về mô hình chi tiêu cá nhân của mình thông qua các công cụ phân tích và dự đoán. Website sẽ không chỉ là một công cụ theo dõi chi tiêu, mà còn là một hệ thống thông minh có khả năng tư vấn và đưa ra các gợi ý cụ thể để quản lý tài chính hiệu quả.</w:t>
      </w:r>
    </w:p>
    <w:p w14:paraId="32555CB0" w14:textId="489C3265" w:rsidR="007330BC" w:rsidRDefault="007330BC" w:rsidP="007330BC">
      <w:pPr>
        <w:ind w:firstLine="720"/>
        <w:jc w:val="left"/>
      </w:pPr>
      <w:r>
        <w:t xml:space="preserve">Các chức năng chính của website sẽ bao gồm việc tự động thu thập dữ liệu chi tiêu từ các nguồn khác nhau, phân loại chi tiêu theo các hạng mục cụ thể, và xây dựng các mô hình dự đoán dựa trên các dữ liệu lịch sử. Ngoài ra, website cũng sẽ tích hợp các công nghệ trí tuệ nhân tạo </w:t>
      </w:r>
      <w:r>
        <w:t>để dự đoán số tiền chi tiêu trong tương lai của mỗi cá nhân.</w:t>
      </w:r>
    </w:p>
    <w:p w14:paraId="0B550AD4" w14:textId="5348FAD2" w:rsidR="007330BC" w:rsidRPr="007330BC" w:rsidRDefault="007330BC" w:rsidP="007330BC">
      <w:pPr>
        <w:ind w:firstLine="720"/>
        <w:jc w:val="left"/>
      </w:pPr>
      <w:r>
        <w:t xml:space="preserve">Thông qua việc kết hợp sức mạnh của công nghệ thông tin và phân tích dữ liệu, đề tài này không chỉ hỗ trợ người sử dụng trong việc theo dõi chi tiêu một cách tự động và tiện lợi mà </w:t>
      </w:r>
      <w:r>
        <w:t>giúp họ dự đoán những số tiền chi sắp tới</w:t>
      </w:r>
      <w:r>
        <w:t xml:space="preserve"> và từ đó đưa ra những quyết định tài chính thông minh, giúp họ </w:t>
      </w:r>
      <w:r>
        <w:t>quản lý</w:t>
      </w:r>
      <w:r>
        <w:t xml:space="preserve"> tài chính cá nhân một cách hiệu quả.</w:t>
      </w:r>
    </w:p>
    <w:p w14:paraId="4AEA9608" w14:textId="135A684B" w:rsidR="005447E4" w:rsidRPr="0037220A" w:rsidRDefault="00000000" w:rsidP="0037220A">
      <w:pPr>
        <w:pStyle w:val="Heading2"/>
      </w:pPr>
      <w:bookmarkStart w:id="1747" w:name="_heading=h.9b37uwye9op4" w:colFirst="0" w:colLast="0"/>
      <w:bookmarkStart w:id="1748" w:name="_Toc136708487"/>
      <w:bookmarkStart w:id="1749" w:name="_Toc137358829"/>
      <w:bookmarkEnd w:id="1747"/>
      <w:r w:rsidRPr="0037220A">
        <w:t>Nhiệm vụ đồ án</w:t>
      </w:r>
      <w:bookmarkEnd w:id="1748"/>
      <w:bookmarkEnd w:id="1749"/>
    </w:p>
    <w:p w14:paraId="248A8C66" w14:textId="6A9F770A" w:rsidR="005447E4" w:rsidRDefault="00000000" w:rsidP="00D94A38">
      <w:pPr>
        <w:pStyle w:val="Heading3"/>
      </w:pPr>
      <w:bookmarkStart w:id="1750" w:name="_heading=h.4d34og8" w:colFirst="0" w:colLast="0"/>
      <w:bookmarkEnd w:id="1750"/>
      <w:r>
        <w:t xml:space="preserve"> </w:t>
      </w:r>
      <w:bookmarkStart w:id="1751" w:name="_Toc136708488"/>
      <w:bookmarkStart w:id="1752" w:name="_Toc137358830"/>
      <w:r>
        <w:t>Lý do chọn đề tài:</w:t>
      </w:r>
      <w:bookmarkEnd w:id="1751"/>
      <w:bookmarkEnd w:id="1752"/>
      <w:r>
        <w:t xml:space="preserve"> </w:t>
      </w:r>
    </w:p>
    <w:p w14:paraId="7238E737" w14:textId="77777777" w:rsidR="005447E4" w:rsidRDefault="00000000">
      <w:pPr>
        <w:ind w:firstLine="720"/>
        <w:jc w:val="both"/>
        <w:rPr>
          <w:sz w:val="26"/>
          <w:szCs w:val="26"/>
          <w:highlight w:val="white"/>
        </w:rPr>
      </w:pPr>
      <w:r>
        <w:rPr>
          <w:sz w:val="26"/>
          <w:szCs w:val="26"/>
          <w:highlight w:val="white"/>
        </w:rPr>
        <w:t xml:space="preserve">Trong thời đại hiện đại, thương mại điện tử đã trở thành một phần quan trọng trong việc mua sắm và tiếp cận sản phẩm. Tuy nhiên, trong môi trường thương mại điện tử đa dạng hiện nay, sự tìm kiếm và tiếp cận với các sản phẩm đặc sản địa phương vẫn gặp nhiều khó khăn. Điều này ảnh hưởng đến khả năng tiếp cận của người tiêu dùng và cơ hội phát triển của các nhà sản xuất đặc sản địa phương. Do đó, đề tài "Xây dựng Website Thương mại Điện tử </w:t>
      </w:r>
      <w:r>
        <w:rPr>
          <w:sz w:val="26"/>
          <w:szCs w:val="26"/>
          <w:highlight w:val="white"/>
        </w:rPr>
        <w:lastRenderedPageBreak/>
        <w:t>Đặc sản Địa phương" được hình thành để giải quyết vấn đề này và mang lại lợi ích cho cả người tiêu dùng và nhà sản xuất.</w:t>
      </w:r>
    </w:p>
    <w:p w14:paraId="0C0B11BC" w14:textId="4B32D5F1" w:rsidR="005447E4" w:rsidRDefault="00000000" w:rsidP="00D94A38">
      <w:pPr>
        <w:pStyle w:val="Heading3"/>
        <w:rPr>
          <w:color w:val="000000"/>
          <w:highlight w:val="white"/>
        </w:rPr>
      </w:pPr>
      <w:bookmarkStart w:id="1753" w:name="_heading=h.2s8eyo1" w:colFirst="0" w:colLast="0"/>
      <w:bookmarkStart w:id="1754" w:name="_Toc136708489"/>
      <w:bookmarkStart w:id="1755" w:name="_Toc137358831"/>
      <w:bookmarkEnd w:id="1753"/>
      <w:r>
        <w:rPr>
          <w:highlight w:val="white"/>
        </w:rPr>
        <w:t>Ý nghĩa khoa học và thực tiễn</w:t>
      </w:r>
      <w:commentRangeStart w:id="1756"/>
      <w:r>
        <w:rPr>
          <w:highlight w:val="white"/>
        </w:rPr>
        <w:t>:</w:t>
      </w:r>
      <w:bookmarkEnd w:id="1754"/>
      <w:commentRangeEnd w:id="1756"/>
      <w:r w:rsidR="005938D8">
        <w:rPr>
          <w:rStyle w:val="CommentReference"/>
          <w:b w:val="0"/>
          <w:bCs w:val="0"/>
          <w:i w:val="0"/>
        </w:rPr>
        <w:commentReference w:id="1756"/>
      </w:r>
      <w:bookmarkEnd w:id="1755"/>
    </w:p>
    <w:p w14:paraId="1FB40A61" w14:textId="77777777" w:rsidR="005447E4" w:rsidRDefault="00000000">
      <w:pPr>
        <w:pBdr>
          <w:top w:val="nil"/>
          <w:left w:val="nil"/>
          <w:bottom w:val="nil"/>
          <w:right w:val="nil"/>
          <w:between w:val="nil"/>
        </w:pBdr>
        <w:ind w:firstLine="720"/>
        <w:jc w:val="both"/>
        <w:rPr>
          <w:sz w:val="26"/>
          <w:szCs w:val="26"/>
          <w:highlight w:val="white"/>
        </w:rPr>
      </w:pPr>
      <w:r>
        <w:rPr>
          <w:sz w:val="26"/>
          <w:szCs w:val="26"/>
          <w:highlight w:val="white"/>
        </w:rPr>
        <w:t>Ý nghĩa khoa học: Đề tài mang ý nghĩa nghiên cứu về phát triển thương mại điện tử và ứng dụng của nó trong việc tiếp cận và phát triển các sản phẩm đặc sản địa phương. Nó đóng góp vào việc hiểu rõ hơn về hành vi mua sắm trực tuyến, mô hình kinh doanh trực tuyến và tác động của thương mại điện tử đối với phát triển kinh tế địa phương và bảo tồn văn hóa đặc biệt.</w:t>
      </w:r>
    </w:p>
    <w:p w14:paraId="58FEDDBD" w14:textId="77777777" w:rsidR="005447E4" w:rsidRDefault="00000000">
      <w:pPr>
        <w:pBdr>
          <w:top w:val="nil"/>
          <w:left w:val="nil"/>
          <w:bottom w:val="nil"/>
          <w:right w:val="nil"/>
          <w:between w:val="nil"/>
        </w:pBdr>
        <w:ind w:firstLine="720"/>
        <w:jc w:val="both"/>
        <w:rPr>
          <w:sz w:val="26"/>
          <w:szCs w:val="26"/>
          <w:highlight w:val="white"/>
        </w:rPr>
      </w:pPr>
      <w:r>
        <w:rPr>
          <w:sz w:val="26"/>
          <w:szCs w:val="26"/>
          <w:highlight w:val="white"/>
        </w:rPr>
        <w:t>Ý nghĩa thực tiễn: Xây dựng Website Thương mại Điện tử Đặc sản Địa phương sẽ giúp tạo ra một nền tảng trực tuyến thuận tiện và an toàn cho người tiêu dùng tiếp cận và mua sắm các sản phẩm đặc sản địa phương. Điều này góp phần thúc đẩy phát triển kinh tế địa phương, tạo cơ hội tiếp cận thị trường rộng hơn cho các nhà sản xuất và nông dân, đồng thời duy trì và phát triển các loại hình sản xuất truyền thống và bảo tồn văn hóa đặc biệt của các vùng miền.</w:t>
      </w:r>
    </w:p>
    <w:p w14:paraId="448D85D5" w14:textId="40C62003" w:rsidR="005447E4" w:rsidRDefault="00000000" w:rsidP="00D94A38">
      <w:pPr>
        <w:pStyle w:val="Heading3"/>
        <w:rPr>
          <w:highlight w:val="white"/>
        </w:rPr>
      </w:pPr>
      <w:bookmarkStart w:id="1757" w:name="_Toc136708490"/>
      <w:bookmarkStart w:id="1758" w:name="_Toc137358832"/>
      <w:r>
        <w:rPr>
          <w:highlight w:val="white"/>
        </w:rPr>
        <w:t>Mục tiêu nghiên cứu:</w:t>
      </w:r>
      <w:bookmarkEnd w:id="1757"/>
      <w:bookmarkEnd w:id="1758"/>
    </w:p>
    <w:p w14:paraId="045424FC" w14:textId="77777777" w:rsidR="005447E4" w:rsidRDefault="00000000">
      <w:pPr>
        <w:pBdr>
          <w:top w:val="nil"/>
          <w:left w:val="nil"/>
          <w:bottom w:val="nil"/>
          <w:right w:val="nil"/>
          <w:between w:val="nil"/>
        </w:pBdr>
        <w:ind w:firstLine="720"/>
        <w:jc w:val="both"/>
        <w:rPr>
          <w:sz w:val="26"/>
          <w:szCs w:val="26"/>
          <w:highlight w:val="white"/>
        </w:rPr>
        <w:pPrChange w:id="1759" w:author="ĐÀNG ANH MIN ROG" w:date="2023-06-11T02:22:00Z">
          <w:pPr>
            <w:numPr>
              <w:numId w:val="4"/>
            </w:numPr>
            <w:pBdr>
              <w:top w:val="nil"/>
              <w:left w:val="nil"/>
              <w:bottom w:val="nil"/>
              <w:right w:val="nil"/>
              <w:between w:val="nil"/>
            </w:pBdr>
            <w:ind w:left="720" w:hanging="360"/>
            <w:jc w:val="both"/>
          </w:pPr>
        </w:pPrChange>
      </w:pPr>
      <w:r>
        <w:rPr>
          <w:sz w:val="26"/>
          <w:szCs w:val="26"/>
          <w:highlight w:val="white"/>
        </w:rPr>
        <w:t>Xây dựng một website thương mại điện tử đơn giản, trực quan và dễ sử dụng cho người tiêu dùng.</w:t>
      </w:r>
    </w:p>
    <w:p w14:paraId="2B1B7A8A" w14:textId="77777777" w:rsidR="005447E4" w:rsidRDefault="00000000">
      <w:pPr>
        <w:pBdr>
          <w:top w:val="nil"/>
          <w:left w:val="nil"/>
          <w:bottom w:val="nil"/>
          <w:right w:val="nil"/>
          <w:between w:val="nil"/>
        </w:pBdr>
        <w:ind w:firstLine="720"/>
        <w:jc w:val="both"/>
        <w:rPr>
          <w:sz w:val="26"/>
          <w:szCs w:val="26"/>
          <w:highlight w:val="white"/>
        </w:rPr>
        <w:pPrChange w:id="1760" w:author="ĐÀNG ANH MIN ROG" w:date="2023-06-11T02:22:00Z">
          <w:pPr>
            <w:numPr>
              <w:numId w:val="8"/>
            </w:numPr>
            <w:pBdr>
              <w:top w:val="nil"/>
              <w:left w:val="nil"/>
              <w:bottom w:val="nil"/>
              <w:right w:val="nil"/>
              <w:between w:val="nil"/>
            </w:pBdr>
            <w:ind w:left="720" w:hanging="360"/>
            <w:jc w:val="both"/>
          </w:pPr>
        </w:pPrChange>
      </w:pPr>
      <w:r>
        <w:rPr>
          <w:sz w:val="26"/>
          <w:szCs w:val="26"/>
          <w:highlight w:val="white"/>
        </w:rPr>
        <w:t>Cung cấp thông tin chi tiết về các sản phẩm đặc sản địa phương, bao gồm hình ảnh, mô tả, giá cả, phương pháp sản xuất và giải thưởng nếu có.</w:t>
      </w:r>
    </w:p>
    <w:p w14:paraId="5838D34D" w14:textId="77777777" w:rsidR="005447E4" w:rsidRDefault="00000000">
      <w:pPr>
        <w:pBdr>
          <w:top w:val="nil"/>
          <w:left w:val="nil"/>
          <w:bottom w:val="nil"/>
          <w:right w:val="nil"/>
          <w:between w:val="nil"/>
        </w:pBdr>
        <w:ind w:firstLine="720"/>
        <w:jc w:val="both"/>
        <w:rPr>
          <w:sz w:val="26"/>
          <w:szCs w:val="26"/>
          <w:highlight w:val="white"/>
        </w:rPr>
        <w:pPrChange w:id="1761" w:author="ĐÀNG ANH MIN ROG" w:date="2023-06-11T02:22:00Z">
          <w:pPr>
            <w:numPr>
              <w:numId w:val="8"/>
            </w:numPr>
            <w:pBdr>
              <w:top w:val="nil"/>
              <w:left w:val="nil"/>
              <w:bottom w:val="nil"/>
              <w:right w:val="nil"/>
              <w:between w:val="nil"/>
            </w:pBdr>
            <w:ind w:left="720" w:hanging="360"/>
            <w:jc w:val="both"/>
          </w:pPr>
        </w:pPrChange>
      </w:pPr>
      <w:r>
        <w:rPr>
          <w:sz w:val="26"/>
          <w:szCs w:val="26"/>
          <w:highlight w:val="white"/>
        </w:rPr>
        <w:t>Tạo ra một hệ thống tìm kiếm và sắp xếp sản phẩm dễ dàng để người tiêu dùng có thể tìm kiếm và lựa chọn sản phẩm theo nhu cầu và sở thích của họ.</w:t>
      </w:r>
    </w:p>
    <w:p w14:paraId="170F22A4" w14:textId="77777777" w:rsidR="005447E4" w:rsidRDefault="00000000">
      <w:pPr>
        <w:pBdr>
          <w:top w:val="nil"/>
          <w:left w:val="nil"/>
          <w:bottom w:val="nil"/>
          <w:right w:val="nil"/>
          <w:between w:val="nil"/>
        </w:pBdr>
        <w:ind w:firstLine="720"/>
        <w:jc w:val="both"/>
        <w:rPr>
          <w:sz w:val="26"/>
          <w:szCs w:val="26"/>
          <w:highlight w:val="white"/>
        </w:rPr>
        <w:pPrChange w:id="1762" w:author="ĐÀNG ANH MIN ROG" w:date="2023-06-11T02:22:00Z">
          <w:pPr>
            <w:numPr>
              <w:numId w:val="8"/>
            </w:numPr>
            <w:pBdr>
              <w:top w:val="nil"/>
              <w:left w:val="nil"/>
              <w:bottom w:val="nil"/>
              <w:right w:val="nil"/>
              <w:between w:val="nil"/>
            </w:pBdr>
            <w:ind w:left="720" w:hanging="360"/>
            <w:jc w:val="both"/>
          </w:pPr>
        </w:pPrChange>
      </w:pPr>
      <w:r>
        <w:rPr>
          <w:sz w:val="26"/>
          <w:szCs w:val="26"/>
          <w:highlight w:val="white"/>
        </w:rPr>
        <w:t>Tạo môi trường an toàn và tin cậy cho giao dịch mua bán trực tuyến giữa người tiêu dùng và nhà sản xuất.</w:t>
      </w:r>
    </w:p>
    <w:p w14:paraId="3AB0B61C" w14:textId="67CD9DDC" w:rsidR="005447E4" w:rsidRDefault="00000000" w:rsidP="00D94A38">
      <w:pPr>
        <w:pStyle w:val="Heading3"/>
        <w:rPr>
          <w:highlight w:val="white"/>
        </w:rPr>
      </w:pPr>
      <w:bookmarkStart w:id="1763" w:name="_Toc136708491"/>
      <w:bookmarkStart w:id="1764" w:name="_Toc137358833"/>
      <w:r>
        <w:rPr>
          <w:highlight w:val="white"/>
        </w:rPr>
        <w:t>Đối tượng và phạm vi giới hạn:</w:t>
      </w:r>
      <w:bookmarkEnd w:id="1763"/>
      <w:bookmarkEnd w:id="1764"/>
    </w:p>
    <w:p w14:paraId="2847236B" w14:textId="77777777" w:rsidR="005447E4" w:rsidRDefault="00000000">
      <w:pPr>
        <w:pBdr>
          <w:top w:val="nil"/>
          <w:left w:val="nil"/>
          <w:bottom w:val="nil"/>
          <w:right w:val="nil"/>
          <w:between w:val="nil"/>
        </w:pBdr>
        <w:ind w:firstLine="720"/>
        <w:jc w:val="both"/>
        <w:rPr>
          <w:sz w:val="26"/>
          <w:szCs w:val="26"/>
          <w:highlight w:val="white"/>
        </w:rPr>
        <w:pPrChange w:id="1765" w:author="ĐÀNG ANH MIN ROG" w:date="2023-06-11T02:23:00Z">
          <w:pPr>
            <w:numPr>
              <w:numId w:val="3"/>
            </w:numPr>
            <w:pBdr>
              <w:top w:val="nil"/>
              <w:left w:val="nil"/>
              <w:bottom w:val="nil"/>
              <w:right w:val="nil"/>
              <w:between w:val="nil"/>
            </w:pBdr>
            <w:ind w:left="720" w:hanging="360"/>
            <w:jc w:val="both"/>
          </w:pPr>
        </w:pPrChange>
      </w:pPr>
      <w:r>
        <w:rPr>
          <w:sz w:val="26"/>
          <w:szCs w:val="26"/>
          <w:highlight w:val="white"/>
        </w:rPr>
        <w:t xml:space="preserve">Đối tượng nghiên cứu: Đối tượng chính là người tiêu dùng quan tâm đến việc mua sắm và tiếp cận các sản phẩm đặc sản địa phương. Đồng thời, đề tài cũng tập trung vào nhà sản </w:t>
      </w:r>
      <w:r>
        <w:rPr>
          <w:sz w:val="26"/>
          <w:szCs w:val="26"/>
          <w:highlight w:val="white"/>
        </w:rPr>
        <w:lastRenderedPageBreak/>
        <w:t>xuất và nông dân địa phương có mong muốn tiếp cận thị trường trực tuyến và quảng bá sản phẩm của mình.</w:t>
      </w:r>
    </w:p>
    <w:p w14:paraId="4C269224" w14:textId="77777777" w:rsidR="005447E4" w:rsidRDefault="00000000">
      <w:pPr>
        <w:pBdr>
          <w:top w:val="nil"/>
          <w:left w:val="nil"/>
          <w:bottom w:val="nil"/>
          <w:right w:val="nil"/>
          <w:between w:val="nil"/>
        </w:pBdr>
        <w:ind w:firstLine="720"/>
        <w:jc w:val="both"/>
        <w:rPr>
          <w:sz w:val="26"/>
          <w:szCs w:val="26"/>
          <w:highlight w:val="white"/>
        </w:rPr>
        <w:pPrChange w:id="1766" w:author="ĐÀNG ANH MIN ROG" w:date="2023-06-11T02:23:00Z">
          <w:pPr>
            <w:numPr>
              <w:numId w:val="3"/>
            </w:numPr>
            <w:pBdr>
              <w:top w:val="nil"/>
              <w:left w:val="nil"/>
              <w:bottom w:val="nil"/>
              <w:right w:val="nil"/>
              <w:between w:val="nil"/>
            </w:pBdr>
            <w:ind w:left="720" w:hanging="360"/>
            <w:jc w:val="both"/>
          </w:pPr>
        </w:pPrChange>
      </w:pPr>
      <w:r>
        <w:rPr>
          <w:sz w:val="26"/>
          <w:szCs w:val="26"/>
          <w:highlight w:val="white"/>
        </w:rPr>
        <w:t>Phạm vi giới hạn: Nghiên cứu tập trung vào việc xây dựng một website thương mại điện tử đơn giản và ứng dụng cho việc tiếp cận và mua sắm các sản phẩm đặc sản địa phương.</w:t>
      </w:r>
    </w:p>
    <w:p w14:paraId="7EC159D9" w14:textId="77777777" w:rsidR="005447E4" w:rsidRPr="0037220A" w:rsidRDefault="00000000" w:rsidP="0037220A">
      <w:pPr>
        <w:pStyle w:val="Heading2"/>
      </w:pPr>
      <w:bookmarkStart w:id="1767" w:name="_heading=h.17dp8vu" w:colFirst="0" w:colLast="0"/>
      <w:bookmarkStart w:id="1768" w:name="_Toc136708492"/>
      <w:bookmarkStart w:id="1769" w:name="_Toc137358834"/>
      <w:bookmarkEnd w:id="1767"/>
      <w:r w:rsidRPr="0037220A">
        <w:t>Cấu trúc đồ án:</w:t>
      </w:r>
      <w:bookmarkEnd w:id="1768"/>
      <w:bookmarkEnd w:id="1769"/>
    </w:p>
    <w:p w14:paraId="5AA0D3D0" w14:textId="77777777" w:rsidR="005447E4" w:rsidRDefault="00000000">
      <w:pPr>
        <w:pBdr>
          <w:top w:val="nil"/>
          <w:left w:val="nil"/>
          <w:bottom w:val="nil"/>
          <w:right w:val="nil"/>
          <w:between w:val="nil"/>
        </w:pBdr>
        <w:ind w:firstLine="720"/>
        <w:jc w:val="both"/>
        <w:rPr>
          <w:sz w:val="26"/>
          <w:szCs w:val="26"/>
          <w:highlight w:val="white"/>
        </w:rPr>
        <w:pPrChange w:id="1770" w:author="ĐÀNG ANH MIN ROG" w:date="2023-06-11T02:23:00Z">
          <w:pPr>
            <w:numPr>
              <w:numId w:val="7"/>
            </w:numPr>
            <w:pBdr>
              <w:top w:val="nil"/>
              <w:left w:val="nil"/>
              <w:bottom w:val="nil"/>
              <w:right w:val="nil"/>
              <w:between w:val="nil"/>
            </w:pBdr>
            <w:ind w:left="720" w:hanging="360"/>
            <w:jc w:val="both"/>
          </w:pPr>
        </w:pPrChange>
      </w:pPr>
      <w:r>
        <w:rPr>
          <w:sz w:val="26"/>
          <w:szCs w:val="26"/>
          <w:highlight w:val="white"/>
        </w:rPr>
        <w:t>Chương 1. TỔNG QUAN: Giới thiệu ngắn gọn về đề tài, mục tiêu nghiên cứu, ý nghĩa khoa học và thực tiễn, phạm vi giới hạn và đối tượng nghiên cứu.</w:t>
      </w:r>
    </w:p>
    <w:p w14:paraId="66EAC7AC" w14:textId="77777777" w:rsidR="005447E4" w:rsidRDefault="00000000">
      <w:pPr>
        <w:pBdr>
          <w:top w:val="nil"/>
          <w:left w:val="nil"/>
          <w:bottom w:val="nil"/>
          <w:right w:val="nil"/>
          <w:between w:val="nil"/>
        </w:pBdr>
        <w:ind w:firstLine="720"/>
        <w:jc w:val="both"/>
        <w:rPr>
          <w:sz w:val="26"/>
          <w:szCs w:val="26"/>
          <w:highlight w:val="white"/>
        </w:rPr>
        <w:pPrChange w:id="1771" w:author="ĐÀNG ANH MIN ROG" w:date="2023-06-11T02:23:00Z">
          <w:pPr>
            <w:numPr>
              <w:numId w:val="7"/>
            </w:numPr>
            <w:pBdr>
              <w:top w:val="nil"/>
              <w:left w:val="nil"/>
              <w:bottom w:val="nil"/>
              <w:right w:val="nil"/>
              <w:between w:val="nil"/>
            </w:pBdr>
            <w:ind w:left="720" w:hanging="360"/>
            <w:jc w:val="both"/>
          </w:pPr>
        </w:pPrChange>
      </w:pPr>
      <w:r>
        <w:rPr>
          <w:sz w:val="26"/>
          <w:szCs w:val="26"/>
          <w:highlight w:val="white"/>
        </w:rPr>
        <w:t xml:space="preserve">Chương 2. CƠ SỞ LÝ THUYẾT: </w:t>
      </w:r>
      <w:r>
        <w:rPr>
          <w:sz w:val="26"/>
          <w:szCs w:val="26"/>
        </w:rPr>
        <w:t>Về phương pháp lập trình hướng đối tượng trong C#, mô hình MVC5, framework mã nguồn mở ASP.NET Cores và cách tổ chức source code Reponsitory pattern phục vụ cho nhóm làm website thương mại điện tử.</w:t>
      </w:r>
    </w:p>
    <w:p w14:paraId="57FB0E04" w14:textId="77777777" w:rsidR="005447E4" w:rsidRDefault="00000000">
      <w:pPr>
        <w:pBdr>
          <w:top w:val="nil"/>
          <w:left w:val="nil"/>
          <w:bottom w:val="nil"/>
          <w:right w:val="nil"/>
          <w:between w:val="nil"/>
        </w:pBdr>
        <w:ind w:firstLine="720"/>
        <w:jc w:val="both"/>
        <w:rPr>
          <w:sz w:val="26"/>
          <w:szCs w:val="26"/>
          <w:highlight w:val="white"/>
        </w:rPr>
        <w:pPrChange w:id="1772" w:author="ĐÀNG ANH MIN ROG" w:date="2023-06-11T02:24:00Z">
          <w:pPr>
            <w:numPr>
              <w:numId w:val="7"/>
            </w:numPr>
            <w:pBdr>
              <w:top w:val="nil"/>
              <w:left w:val="nil"/>
              <w:bottom w:val="nil"/>
              <w:right w:val="nil"/>
              <w:between w:val="nil"/>
            </w:pBdr>
            <w:ind w:left="720" w:hanging="360"/>
            <w:jc w:val="both"/>
          </w:pPr>
        </w:pPrChange>
      </w:pPr>
      <w:r>
        <w:rPr>
          <w:sz w:val="26"/>
          <w:szCs w:val="26"/>
          <w:highlight w:val="white"/>
        </w:rPr>
        <w:t xml:space="preserve">Chương 3. KẾT QUẢ THỰC NGHIỆM: </w:t>
      </w:r>
      <w:r>
        <w:rPr>
          <w:sz w:val="26"/>
          <w:szCs w:val="26"/>
        </w:rPr>
        <w:t xml:space="preserve">Trình bày quy trình làm web của nhóm từ việc lên ý tưởng đến khi hoàn thành web, các mô hình UML. </w:t>
      </w:r>
    </w:p>
    <w:p w14:paraId="555584F2" w14:textId="77777777" w:rsidR="005447E4" w:rsidRDefault="00000000">
      <w:pPr>
        <w:pBdr>
          <w:top w:val="nil"/>
          <w:left w:val="nil"/>
          <w:bottom w:val="nil"/>
          <w:right w:val="nil"/>
          <w:between w:val="nil"/>
        </w:pBdr>
        <w:ind w:firstLine="720"/>
        <w:jc w:val="both"/>
        <w:rPr>
          <w:sz w:val="26"/>
          <w:szCs w:val="26"/>
        </w:rPr>
        <w:pPrChange w:id="1773" w:author="ĐÀNG ANH MIN ROG" w:date="2023-06-11T02:24:00Z">
          <w:pPr>
            <w:numPr>
              <w:numId w:val="7"/>
            </w:numPr>
            <w:pBdr>
              <w:top w:val="nil"/>
              <w:left w:val="nil"/>
              <w:bottom w:val="nil"/>
              <w:right w:val="nil"/>
              <w:between w:val="nil"/>
            </w:pBdr>
            <w:ind w:left="720" w:hanging="360"/>
            <w:jc w:val="both"/>
          </w:pPr>
        </w:pPrChange>
      </w:pPr>
      <w:r>
        <w:rPr>
          <w:sz w:val="26"/>
          <w:szCs w:val="26"/>
        </w:rPr>
        <w:t>Chương 4. KẾT LUẬN VÀ KIẾN NGHỊ: Nêu những kết luận chung, khẳng định những kết quả đề ra, những đóng góp, đề xuất mới và kiến nghị cải tiến web.</w:t>
      </w:r>
    </w:p>
    <w:p w14:paraId="4CDA1B6B" w14:textId="52D5D906" w:rsidR="005447E4" w:rsidDel="00364FFF" w:rsidRDefault="005447E4">
      <w:pPr>
        <w:pBdr>
          <w:top w:val="nil"/>
          <w:left w:val="nil"/>
          <w:bottom w:val="nil"/>
          <w:right w:val="nil"/>
          <w:between w:val="nil"/>
        </w:pBdr>
        <w:jc w:val="both"/>
        <w:rPr>
          <w:del w:id="1774" w:author="ĐÀNG ANH MIN ROG" w:date="2023-06-10T11:40:00Z"/>
          <w:sz w:val="26"/>
          <w:szCs w:val="26"/>
        </w:rPr>
      </w:pPr>
      <w:bookmarkStart w:id="1775" w:name="_Toc137358835"/>
      <w:bookmarkEnd w:id="1775"/>
    </w:p>
    <w:p w14:paraId="665ABA1A" w14:textId="70F38A4D" w:rsidR="005447E4" w:rsidDel="00364FFF" w:rsidRDefault="005447E4">
      <w:pPr>
        <w:pBdr>
          <w:top w:val="nil"/>
          <w:left w:val="nil"/>
          <w:bottom w:val="nil"/>
          <w:right w:val="nil"/>
          <w:between w:val="nil"/>
        </w:pBdr>
        <w:jc w:val="both"/>
        <w:rPr>
          <w:del w:id="1776" w:author="ĐÀNG ANH MIN ROG" w:date="2023-06-10T11:40:00Z"/>
          <w:sz w:val="26"/>
          <w:szCs w:val="26"/>
        </w:rPr>
      </w:pPr>
      <w:bookmarkStart w:id="1777" w:name="_Toc137358836"/>
      <w:bookmarkEnd w:id="1777"/>
    </w:p>
    <w:p w14:paraId="0BD5C688" w14:textId="4A0DA4FB" w:rsidR="005447E4" w:rsidDel="00364FFF" w:rsidRDefault="005447E4" w:rsidP="00744B36">
      <w:pPr>
        <w:jc w:val="both"/>
        <w:rPr>
          <w:del w:id="1778" w:author="ĐÀNG ANH MIN ROG" w:date="2023-06-10T11:40:00Z"/>
        </w:rPr>
      </w:pPr>
      <w:bookmarkStart w:id="1779" w:name="_Toc137358837"/>
      <w:bookmarkEnd w:id="1779"/>
    </w:p>
    <w:p w14:paraId="232DFADE" w14:textId="087F1883" w:rsidR="005447E4" w:rsidDel="00364FFF" w:rsidRDefault="005447E4">
      <w:pPr>
        <w:pBdr>
          <w:top w:val="nil"/>
          <w:left w:val="nil"/>
          <w:bottom w:val="nil"/>
          <w:right w:val="nil"/>
          <w:between w:val="nil"/>
        </w:pBdr>
        <w:jc w:val="both"/>
        <w:rPr>
          <w:del w:id="1780" w:author="ĐÀNG ANH MIN ROG" w:date="2023-06-10T11:40:00Z"/>
          <w:sz w:val="26"/>
          <w:szCs w:val="26"/>
        </w:rPr>
      </w:pPr>
      <w:bookmarkStart w:id="1781" w:name="_Toc137358838"/>
      <w:bookmarkEnd w:id="1781"/>
    </w:p>
    <w:p w14:paraId="35FDD79D" w14:textId="0EDC1F94" w:rsidR="005447E4" w:rsidDel="00364FFF" w:rsidRDefault="005447E4">
      <w:pPr>
        <w:pBdr>
          <w:top w:val="nil"/>
          <w:left w:val="nil"/>
          <w:bottom w:val="nil"/>
          <w:right w:val="nil"/>
          <w:between w:val="nil"/>
        </w:pBdr>
        <w:jc w:val="both"/>
        <w:rPr>
          <w:del w:id="1782" w:author="ĐÀNG ANH MIN ROG" w:date="2023-06-10T11:40:00Z"/>
          <w:sz w:val="26"/>
          <w:szCs w:val="26"/>
        </w:rPr>
      </w:pPr>
      <w:bookmarkStart w:id="1783" w:name="_Toc137358839"/>
      <w:bookmarkEnd w:id="1783"/>
    </w:p>
    <w:p w14:paraId="5D4B707F" w14:textId="2DB416E8" w:rsidR="001A1A4B" w:rsidDel="00364FFF" w:rsidRDefault="001A1A4B">
      <w:pPr>
        <w:pBdr>
          <w:top w:val="nil"/>
          <w:left w:val="nil"/>
          <w:bottom w:val="nil"/>
          <w:right w:val="nil"/>
          <w:between w:val="nil"/>
        </w:pBdr>
        <w:jc w:val="both"/>
        <w:rPr>
          <w:del w:id="1784" w:author="ĐÀNG ANH MIN ROG" w:date="2023-06-10T11:40:00Z"/>
          <w:sz w:val="26"/>
          <w:szCs w:val="26"/>
        </w:rPr>
      </w:pPr>
      <w:bookmarkStart w:id="1785" w:name="_Toc137358840"/>
      <w:bookmarkEnd w:id="1785"/>
    </w:p>
    <w:p w14:paraId="365C6FDC" w14:textId="70DF8736" w:rsidR="001A1A4B" w:rsidDel="00364FFF" w:rsidRDefault="001A1A4B">
      <w:pPr>
        <w:pBdr>
          <w:top w:val="nil"/>
          <w:left w:val="nil"/>
          <w:bottom w:val="nil"/>
          <w:right w:val="nil"/>
          <w:between w:val="nil"/>
        </w:pBdr>
        <w:jc w:val="both"/>
        <w:rPr>
          <w:del w:id="1786" w:author="ĐÀNG ANH MIN ROG" w:date="2023-06-10T11:40:00Z"/>
          <w:sz w:val="26"/>
          <w:szCs w:val="26"/>
        </w:rPr>
      </w:pPr>
      <w:bookmarkStart w:id="1787" w:name="_Toc137358841"/>
      <w:bookmarkEnd w:id="1787"/>
    </w:p>
    <w:p w14:paraId="03CB907E" w14:textId="4A532704" w:rsidR="001A1A4B" w:rsidDel="00364FFF" w:rsidRDefault="001A1A4B">
      <w:pPr>
        <w:pBdr>
          <w:top w:val="nil"/>
          <w:left w:val="nil"/>
          <w:bottom w:val="nil"/>
          <w:right w:val="nil"/>
          <w:between w:val="nil"/>
        </w:pBdr>
        <w:jc w:val="both"/>
        <w:rPr>
          <w:del w:id="1788" w:author="ĐÀNG ANH MIN ROG" w:date="2023-06-10T11:40:00Z"/>
          <w:sz w:val="26"/>
          <w:szCs w:val="26"/>
        </w:rPr>
      </w:pPr>
      <w:bookmarkStart w:id="1789" w:name="_Toc137358842"/>
      <w:bookmarkEnd w:id="1789"/>
    </w:p>
    <w:p w14:paraId="595BBF39" w14:textId="730C9CCA" w:rsidR="001A1A4B" w:rsidDel="00364FFF" w:rsidRDefault="001A1A4B">
      <w:pPr>
        <w:pBdr>
          <w:top w:val="nil"/>
          <w:left w:val="nil"/>
          <w:bottom w:val="nil"/>
          <w:right w:val="nil"/>
          <w:between w:val="nil"/>
        </w:pBdr>
        <w:jc w:val="both"/>
        <w:rPr>
          <w:del w:id="1790" w:author="ĐÀNG ANH MIN ROG" w:date="2023-06-10T11:40:00Z"/>
          <w:sz w:val="26"/>
          <w:szCs w:val="26"/>
        </w:rPr>
      </w:pPr>
      <w:bookmarkStart w:id="1791" w:name="_Toc137358843"/>
      <w:bookmarkEnd w:id="1791"/>
    </w:p>
    <w:p w14:paraId="070CDD8A" w14:textId="45E7F781" w:rsidR="001A1A4B" w:rsidDel="00364FFF" w:rsidRDefault="001A1A4B">
      <w:pPr>
        <w:pBdr>
          <w:top w:val="nil"/>
          <w:left w:val="nil"/>
          <w:bottom w:val="nil"/>
          <w:right w:val="nil"/>
          <w:between w:val="nil"/>
        </w:pBdr>
        <w:jc w:val="both"/>
        <w:rPr>
          <w:del w:id="1792" w:author="ĐÀNG ANH MIN ROG" w:date="2023-06-10T11:40:00Z"/>
          <w:sz w:val="26"/>
          <w:szCs w:val="26"/>
        </w:rPr>
      </w:pPr>
      <w:bookmarkStart w:id="1793" w:name="_Toc137358844"/>
      <w:bookmarkEnd w:id="1793"/>
    </w:p>
    <w:p w14:paraId="58347A17" w14:textId="6F0EEF18" w:rsidR="001A1A4B" w:rsidDel="00364FFF" w:rsidRDefault="001A1A4B">
      <w:pPr>
        <w:pBdr>
          <w:top w:val="nil"/>
          <w:left w:val="nil"/>
          <w:bottom w:val="nil"/>
          <w:right w:val="nil"/>
          <w:between w:val="nil"/>
        </w:pBdr>
        <w:jc w:val="both"/>
        <w:rPr>
          <w:del w:id="1794" w:author="ĐÀNG ANH MIN ROG" w:date="2023-06-10T11:40:00Z"/>
          <w:sz w:val="26"/>
          <w:szCs w:val="26"/>
        </w:rPr>
      </w:pPr>
      <w:bookmarkStart w:id="1795" w:name="_Toc137358845"/>
      <w:bookmarkEnd w:id="1795"/>
    </w:p>
    <w:p w14:paraId="619909CF" w14:textId="2AF766C1" w:rsidR="001A1A4B" w:rsidDel="00364FFF" w:rsidRDefault="001A1A4B">
      <w:pPr>
        <w:pBdr>
          <w:top w:val="nil"/>
          <w:left w:val="nil"/>
          <w:bottom w:val="nil"/>
          <w:right w:val="nil"/>
          <w:between w:val="nil"/>
        </w:pBdr>
        <w:jc w:val="both"/>
        <w:rPr>
          <w:del w:id="1796" w:author="ĐÀNG ANH MIN ROG" w:date="2023-06-10T11:40:00Z"/>
          <w:sz w:val="26"/>
          <w:szCs w:val="26"/>
        </w:rPr>
      </w:pPr>
      <w:bookmarkStart w:id="1797" w:name="_Toc137358846"/>
      <w:bookmarkEnd w:id="1797"/>
    </w:p>
    <w:p w14:paraId="50E5654E" w14:textId="77777777" w:rsidR="001A1A4B" w:rsidDel="00364FFF" w:rsidRDefault="001A1A4B">
      <w:pPr>
        <w:pBdr>
          <w:top w:val="nil"/>
          <w:left w:val="nil"/>
          <w:bottom w:val="nil"/>
          <w:right w:val="nil"/>
          <w:between w:val="nil"/>
        </w:pBdr>
        <w:jc w:val="both"/>
        <w:rPr>
          <w:del w:id="1798" w:author="ĐÀNG ANH MIN ROG" w:date="2023-06-10T11:40:00Z"/>
          <w:sz w:val="26"/>
          <w:szCs w:val="26"/>
        </w:rPr>
      </w:pPr>
      <w:bookmarkStart w:id="1799" w:name="_Toc137358847"/>
      <w:bookmarkEnd w:id="1799"/>
    </w:p>
    <w:p w14:paraId="5215BFCB" w14:textId="4A987B86" w:rsidR="001A1A4B" w:rsidDel="00364FFF" w:rsidRDefault="001A1A4B">
      <w:pPr>
        <w:pBdr>
          <w:top w:val="nil"/>
          <w:left w:val="nil"/>
          <w:bottom w:val="nil"/>
          <w:right w:val="nil"/>
          <w:between w:val="nil"/>
        </w:pBdr>
        <w:jc w:val="both"/>
        <w:rPr>
          <w:del w:id="1800" w:author="ĐÀNG ANH MIN ROG" w:date="2023-06-10T11:41:00Z"/>
          <w:sz w:val="26"/>
          <w:szCs w:val="26"/>
        </w:rPr>
      </w:pPr>
      <w:bookmarkStart w:id="1801" w:name="_Toc137358848"/>
      <w:bookmarkEnd w:id="1801"/>
    </w:p>
    <w:p w14:paraId="66456804" w14:textId="0CD376F9" w:rsidR="005447E4" w:rsidRPr="00791C2C" w:rsidRDefault="00000000" w:rsidP="00791C2C">
      <w:pPr>
        <w:pStyle w:val="Heading1"/>
      </w:pPr>
      <w:bookmarkStart w:id="1802" w:name="_Toc136708493"/>
      <w:bookmarkStart w:id="1803" w:name="_Toc137358849"/>
      <w:r w:rsidRPr="00791C2C">
        <w:t>CƠ SỞ LÝ THUYẾT</w:t>
      </w:r>
      <w:bookmarkEnd w:id="1802"/>
      <w:bookmarkEnd w:id="1803"/>
    </w:p>
    <w:p w14:paraId="0FB45452" w14:textId="18B5D18A" w:rsidR="005447E4" w:rsidRPr="00F802BB" w:rsidRDefault="00000000" w:rsidP="00D94A38">
      <w:pPr>
        <w:pStyle w:val="Heading2"/>
      </w:pPr>
      <w:bookmarkStart w:id="1804" w:name="_Toc136708494"/>
      <w:bookmarkStart w:id="1805" w:name="_Toc137358850"/>
      <w:commentRangeStart w:id="1806"/>
      <w:r w:rsidRPr="00F802BB">
        <w:t>F</w:t>
      </w:r>
      <w:ins w:id="1807" w:author="ĐÀNG ANH MIN ROG" w:date="2023-06-10T12:35:00Z">
        <w:r w:rsidR="00161E1C">
          <w:t>ro</w:t>
        </w:r>
      </w:ins>
      <w:del w:id="1808" w:author="ĐÀNG ANH MIN ROG" w:date="2023-06-10T12:35:00Z">
        <w:r w:rsidRPr="00F802BB" w:rsidDel="00161E1C">
          <w:delText>or</w:delText>
        </w:r>
      </w:del>
      <w:r w:rsidRPr="00F802BB">
        <w:t>ntend</w:t>
      </w:r>
      <w:bookmarkEnd w:id="1804"/>
      <w:commentRangeEnd w:id="1806"/>
      <w:r w:rsidR="005938D8">
        <w:rPr>
          <w:rStyle w:val="CommentReference"/>
          <w:b w:val="0"/>
        </w:rPr>
        <w:commentReference w:id="1806"/>
      </w:r>
      <w:bookmarkEnd w:id="1805"/>
    </w:p>
    <w:p w14:paraId="141392BA" w14:textId="2FDF715E" w:rsidR="005447E4" w:rsidRPr="00D94A38" w:rsidRDefault="00000000" w:rsidP="00D94A38">
      <w:pPr>
        <w:pStyle w:val="Heading3"/>
      </w:pPr>
      <w:bookmarkStart w:id="1809" w:name="_Toc136708495"/>
      <w:bookmarkStart w:id="1810" w:name="_Toc137358851"/>
      <w:r w:rsidRPr="00D94A38">
        <w:t>HTML:</w:t>
      </w:r>
      <w:bookmarkEnd w:id="1809"/>
      <w:bookmarkEnd w:id="1810"/>
      <w:r w:rsidRPr="00D94A38">
        <w:t xml:space="preserve"> </w:t>
      </w:r>
    </w:p>
    <w:p w14:paraId="4DF0A13E" w14:textId="77777777" w:rsidR="005447E4" w:rsidRDefault="00000000" w:rsidP="001F2F0D">
      <w:pPr>
        <w:pBdr>
          <w:top w:val="nil"/>
          <w:left w:val="nil"/>
          <w:bottom w:val="nil"/>
          <w:right w:val="nil"/>
          <w:between w:val="nil"/>
        </w:pBdr>
        <w:ind w:firstLine="720"/>
        <w:jc w:val="both"/>
        <w:rPr>
          <w:sz w:val="26"/>
          <w:szCs w:val="26"/>
        </w:rPr>
      </w:pPr>
      <w:commentRangeStart w:id="1811"/>
      <w:r>
        <w:rPr>
          <w:sz w:val="26"/>
          <w:szCs w:val="26"/>
        </w:rPr>
        <w:t>HTML (HyperText Markup Language) là ngôn ngữ đánh dấu siêu văn bản được sử dụng để xây dựng các trang web. Được phát triển vào những năm 1990, HTML là một phần quan trọng của Công nghệ thông tin và trở thành tiêu chuẩn chung cho việc tạo nội dung web.</w:t>
      </w:r>
    </w:p>
    <w:p w14:paraId="23669FCB" w14:textId="77777777" w:rsidR="005447E4" w:rsidRDefault="00000000" w:rsidP="001F2F0D">
      <w:pPr>
        <w:pBdr>
          <w:top w:val="nil"/>
          <w:left w:val="nil"/>
          <w:bottom w:val="nil"/>
          <w:right w:val="nil"/>
          <w:between w:val="nil"/>
        </w:pBdr>
        <w:ind w:firstLine="720"/>
        <w:jc w:val="both"/>
        <w:rPr>
          <w:sz w:val="26"/>
          <w:szCs w:val="26"/>
        </w:rPr>
      </w:pPr>
      <w:r>
        <w:rPr>
          <w:sz w:val="26"/>
          <w:szCs w:val="26"/>
        </w:rPr>
        <w:t>Lý thuyết HTML dựa trên các khái niệm cơ bản của siêu văn bản, trong đó các thành phần của trang web được sử dụng để định dạng và tổ chức nội dung. Một tài liệu HTML được tạo thành từ các thẻ (tags) và các phần tử (elements) được chứa trong các thẻ đó.</w:t>
      </w:r>
    </w:p>
    <w:p w14:paraId="330CE12D" w14:textId="77777777" w:rsidR="005447E4" w:rsidRDefault="00000000" w:rsidP="001F2F0D">
      <w:pPr>
        <w:pBdr>
          <w:top w:val="nil"/>
          <w:left w:val="nil"/>
          <w:bottom w:val="nil"/>
          <w:right w:val="nil"/>
          <w:between w:val="nil"/>
        </w:pBdr>
        <w:ind w:firstLine="720"/>
        <w:jc w:val="both"/>
        <w:rPr>
          <w:sz w:val="26"/>
          <w:szCs w:val="26"/>
        </w:rPr>
      </w:pPr>
      <w:r>
        <w:rPr>
          <w:sz w:val="26"/>
          <w:szCs w:val="26"/>
        </w:rPr>
        <w:lastRenderedPageBreak/>
        <w:t>Cấu trúc tổ chức của một tài liệu HTML thường bao gồm một thẻ "&lt;html&gt;" chứa các phần tử "&lt;head&gt;" và "&lt;body&gt;". Phần tử "&lt;head&gt;" chứa các thông tin mô tả tài liệu và thẻ "&lt;body&gt;" chứa nội dung hiển thị trên trình duyệt.</w:t>
      </w:r>
    </w:p>
    <w:p w14:paraId="10273831" w14:textId="77777777" w:rsidR="005447E4" w:rsidRDefault="00000000" w:rsidP="001F2F0D">
      <w:pPr>
        <w:pBdr>
          <w:top w:val="nil"/>
          <w:left w:val="nil"/>
          <w:bottom w:val="nil"/>
          <w:right w:val="nil"/>
          <w:between w:val="nil"/>
        </w:pBdr>
        <w:ind w:firstLine="720"/>
        <w:jc w:val="both"/>
        <w:rPr>
          <w:sz w:val="26"/>
          <w:szCs w:val="26"/>
        </w:rPr>
      </w:pPr>
      <w:r>
        <w:rPr>
          <w:sz w:val="26"/>
          <w:szCs w:val="26"/>
        </w:rPr>
        <w:t>Một số khái niệm quan trọng khác trong lý thuyết HTML bao gồm khả năng tạo liên kết, sử dụng mẫu (templates) và các công cụ khác nhau để kiểm tra và xác thực tính hợp lệ của mã HTML.</w:t>
      </w:r>
    </w:p>
    <w:p w14:paraId="4BA37628" w14:textId="77777777" w:rsidR="005447E4" w:rsidRDefault="00000000" w:rsidP="001F2F0D">
      <w:pPr>
        <w:pBdr>
          <w:top w:val="nil"/>
          <w:left w:val="nil"/>
          <w:bottom w:val="nil"/>
          <w:right w:val="nil"/>
          <w:between w:val="nil"/>
        </w:pBdr>
        <w:ind w:firstLine="720"/>
        <w:jc w:val="both"/>
        <w:rPr>
          <w:sz w:val="26"/>
          <w:szCs w:val="26"/>
        </w:rPr>
      </w:pPr>
      <w:r>
        <w:rPr>
          <w:sz w:val="26"/>
          <w:szCs w:val="26"/>
        </w:rPr>
        <w:t>Tổng kết lại, lý thuyết HTML là nền tảng quan trọng cho việc xây dựng các trang web. Nó bao gồm các khái niệm cơ bản như thẻ, phần tử, thuộc tính và cấu trúc tổ chức để định dạng và tổ chức nội dung trên trang web. Hiểu và áp dụng lý thuyết HTML là cần thiết để trở thành một nhà phát triển web thành công.</w:t>
      </w:r>
      <w:commentRangeEnd w:id="1811"/>
      <w:r w:rsidR="005938D8">
        <w:rPr>
          <w:rStyle w:val="CommentReference"/>
        </w:rPr>
        <w:commentReference w:id="1811"/>
      </w:r>
    </w:p>
    <w:p w14:paraId="58F8CBE0" w14:textId="3DBC3D93" w:rsidR="005447E4" w:rsidRPr="00744B36" w:rsidRDefault="00000000" w:rsidP="00D94A38">
      <w:pPr>
        <w:pStyle w:val="Heading3"/>
      </w:pPr>
      <w:bookmarkStart w:id="1812" w:name="_Toc136708496"/>
      <w:bookmarkStart w:id="1813" w:name="_Toc137358852"/>
      <w:r w:rsidRPr="00744B36">
        <w:t>CSS:</w:t>
      </w:r>
      <w:bookmarkEnd w:id="1812"/>
      <w:bookmarkEnd w:id="1813"/>
    </w:p>
    <w:p w14:paraId="5BB22711" w14:textId="77777777" w:rsidR="005447E4" w:rsidRDefault="00000000" w:rsidP="001F2F0D">
      <w:pPr>
        <w:pBdr>
          <w:top w:val="nil"/>
          <w:left w:val="nil"/>
          <w:bottom w:val="nil"/>
          <w:right w:val="nil"/>
          <w:between w:val="nil"/>
        </w:pBdr>
        <w:ind w:firstLine="720"/>
        <w:jc w:val="both"/>
        <w:rPr>
          <w:sz w:val="26"/>
          <w:szCs w:val="26"/>
        </w:rPr>
      </w:pPr>
      <w:r>
        <w:rPr>
          <w:sz w:val="26"/>
          <w:szCs w:val="26"/>
        </w:rPr>
        <w:t>CSS (Cascading Style Sheets) là một ngôn ngữ đánh dấu được sử dụng để mô tả cách trang web được hiển thị trên trình duyệt. Nó hoạt động cùng với HTML để tạo ra các thiết kế và định dạng hấp dẫn cho các phần tử trên trang web.</w:t>
      </w:r>
    </w:p>
    <w:p w14:paraId="5C919715" w14:textId="77777777" w:rsidR="005447E4" w:rsidRDefault="00000000" w:rsidP="001F2F0D">
      <w:pPr>
        <w:pBdr>
          <w:top w:val="nil"/>
          <w:left w:val="nil"/>
          <w:bottom w:val="nil"/>
          <w:right w:val="nil"/>
          <w:between w:val="nil"/>
        </w:pBdr>
        <w:ind w:firstLine="720"/>
        <w:jc w:val="both"/>
        <w:rPr>
          <w:sz w:val="26"/>
          <w:szCs w:val="26"/>
        </w:rPr>
      </w:pPr>
      <w:r>
        <w:rPr>
          <w:sz w:val="26"/>
          <w:szCs w:val="26"/>
        </w:rPr>
        <w:t>Lý thuyết CSS dựa trên các quy tắc và khái niệm về việc áp dụng các kiểu và thuộc tính cho các phần tử HTML. Với CSS, chúng ta có thể kiểm soát màu sắc, font chữ, kích thước, vị trí và nhiều thuộc tính khác của các phần tử trên trang web.</w:t>
      </w:r>
    </w:p>
    <w:p w14:paraId="585DEDA6" w14:textId="77777777" w:rsidR="005447E4" w:rsidRDefault="00000000" w:rsidP="001F2F0D">
      <w:pPr>
        <w:pBdr>
          <w:top w:val="nil"/>
          <w:left w:val="nil"/>
          <w:bottom w:val="nil"/>
          <w:right w:val="nil"/>
          <w:between w:val="nil"/>
        </w:pBdr>
        <w:ind w:firstLine="720"/>
        <w:jc w:val="both"/>
        <w:rPr>
          <w:sz w:val="26"/>
          <w:szCs w:val="26"/>
        </w:rPr>
      </w:pPr>
      <w:r>
        <w:rPr>
          <w:sz w:val="26"/>
          <w:szCs w:val="26"/>
        </w:rPr>
        <w:t>Các quy tắc CSS được áp dụng thông qua các bộ chọn (selectors) và các khối khai báo (declaration blocks). Bộ chọn xác định các phần tử HTML mà chúng ta muốn áp dụng kiểu vào, trong khi khối khai báo chứa các thuộc tính và giá trị để định dạng phần tử đó.</w:t>
      </w:r>
    </w:p>
    <w:p w14:paraId="0EB233E9" w14:textId="77777777" w:rsidR="00D94A38" w:rsidRDefault="00000000" w:rsidP="00D94A38">
      <w:pPr>
        <w:pBdr>
          <w:top w:val="nil"/>
          <w:left w:val="nil"/>
          <w:bottom w:val="nil"/>
          <w:right w:val="nil"/>
          <w:between w:val="nil"/>
        </w:pBdr>
        <w:ind w:firstLine="720"/>
        <w:jc w:val="both"/>
        <w:rPr>
          <w:sz w:val="26"/>
          <w:szCs w:val="26"/>
        </w:rPr>
      </w:pPr>
      <w:r>
        <w:rPr>
          <w:sz w:val="26"/>
          <w:szCs w:val="26"/>
        </w:rPr>
        <w:t>CSS cũng hỗ trợ các bộ chọn nâng cao như bộ chọn theo lớp (class), bộ chọn theo ID, bộ chọn theo thẻ con, và nhiều bộ chọn khác để chỉ định các phần tử cụ thể mà chúng ta muốn áp dụng kiểu.</w:t>
      </w:r>
    </w:p>
    <w:p w14:paraId="1FC1911B" w14:textId="3DE82A79" w:rsidR="005447E4" w:rsidRPr="00D94A38" w:rsidRDefault="00000000" w:rsidP="00D94A38">
      <w:pPr>
        <w:pStyle w:val="Heading3"/>
        <w:rPr>
          <w:rStyle w:val="Heading3Char"/>
          <w:b/>
          <w:bCs/>
          <w:i/>
          <w:iCs/>
          <w:sz w:val="26"/>
          <w:szCs w:val="26"/>
        </w:rPr>
      </w:pPr>
      <w:bookmarkStart w:id="1814" w:name="_Toc136708497"/>
      <w:bookmarkStart w:id="1815" w:name="_Toc137358853"/>
      <w:commentRangeStart w:id="1816"/>
      <w:r w:rsidRPr="00D94A38">
        <w:rPr>
          <w:rStyle w:val="Heading3Char"/>
          <w:b/>
          <w:bCs/>
          <w:i/>
          <w:iCs/>
        </w:rPr>
        <w:lastRenderedPageBreak/>
        <w:t>BOOTSTRAP</w:t>
      </w:r>
      <w:commentRangeEnd w:id="1816"/>
      <w:r w:rsidR="005938D8">
        <w:rPr>
          <w:rStyle w:val="CommentReference"/>
          <w:b w:val="0"/>
          <w:bCs w:val="0"/>
          <w:i w:val="0"/>
        </w:rPr>
        <w:commentReference w:id="1816"/>
      </w:r>
      <w:r w:rsidRPr="00D94A38">
        <w:rPr>
          <w:rStyle w:val="Heading3Char"/>
          <w:b/>
          <w:bCs/>
          <w:i/>
          <w:iCs/>
        </w:rPr>
        <w:t>:</w:t>
      </w:r>
      <w:bookmarkEnd w:id="1814"/>
      <w:bookmarkEnd w:id="1815"/>
    </w:p>
    <w:p w14:paraId="5FE873DA" w14:textId="77777777" w:rsidR="005447E4" w:rsidRDefault="00000000" w:rsidP="001F2F0D">
      <w:pPr>
        <w:pBdr>
          <w:top w:val="nil"/>
          <w:left w:val="nil"/>
          <w:bottom w:val="nil"/>
          <w:right w:val="nil"/>
          <w:between w:val="nil"/>
        </w:pBdr>
        <w:ind w:firstLine="720"/>
        <w:jc w:val="both"/>
        <w:rPr>
          <w:sz w:val="26"/>
          <w:szCs w:val="26"/>
        </w:rPr>
      </w:pPr>
      <w:r>
        <w:rPr>
          <w:sz w:val="26"/>
          <w:szCs w:val="26"/>
        </w:rPr>
        <w:t>Bootstrap là một framework CSS phổ biến và mạnh mẽ được sử dụng để xây dựng giao diện người dùng cho các trang web và ứng dụng web. Nó cung cấp một bộ công cụ và các lớp CSS được chuẩn hóa để giúp tạo ra các trang web thân thiện với người dùng và có thiết kế đáp ứng (responsive design).</w:t>
      </w:r>
    </w:p>
    <w:p w14:paraId="73B15120" w14:textId="77777777" w:rsidR="005447E4" w:rsidRDefault="00000000" w:rsidP="001F2F0D">
      <w:pPr>
        <w:pBdr>
          <w:top w:val="nil"/>
          <w:left w:val="nil"/>
          <w:bottom w:val="nil"/>
          <w:right w:val="nil"/>
          <w:between w:val="nil"/>
        </w:pBdr>
        <w:ind w:firstLine="720"/>
        <w:jc w:val="both"/>
        <w:rPr>
          <w:sz w:val="26"/>
          <w:szCs w:val="26"/>
        </w:rPr>
      </w:pPr>
      <w:r>
        <w:rPr>
          <w:sz w:val="26"/>
          <w:szCs w:val="26"/>
        </w:rPr>
        <w:t>Lý thuyết Bootstrap dựa trên cơ sở của CSS và bổ sung thêm các lớp CSS và các thành phần tương tác để tạo ra các trang web chuyên nghiệp một cách nhanh chóng và dễ dàng. Với Bootstrap, chúng ta có thể sử dụng các lớp CSS đã được định nghĩa sẵn để tạo ra các thành phần như hệ thống lưới (grid system), nút (buttons), biểu mẫu (forms), thanh điều hướng (navigation bar) và nhiều thành phần khác.</w:t>
      </w:r>
    </w:p>
    <w:p w14:paraId="74823E25" w14:textId="77777777" w:rsidR="005447E4" w:rsidRDefault="00000000" w:rsidP="001F2F0D">
      <w:pPr>
        <w:pBdr>
          <w:top w:val="nil"/>
          <w:left w:val="nil"/>
          <w:bottom w:val="nil"/>
          <w:right w:val="nil"/>
          <w:between w:val="nil"/>
        </w:pBdr>
        <w:ind w:firstLine="720"/>
        <w:jc w:val="both"/>
        <w:rPr>
          <w:sz w:val="26"/>
          <w:szCs w:val="26"/>
        </w:rPr>
      </w:pPr>
      <w:r>
        <w:rPr>
          <w:sz w:val="26"/>
          <w:szCs w:val="26"/>
        </w:rPr>
        <w:t>Bootstrap cũng cung cấp một thư viện các thành phần JavaScript như hộp thoại (modal), thanh trượt (carousel), tab, và nhiều hiệu ứng tương tác khác. Điều này giúp tạo ra các trang web động và tương tác mà không cần viết mã JavaScript từ đầu.</w:t>
      </w:r>
    </w:p>
    <w:p w14:paraId="13C0CD62" w14:textId="7DB362AF" w:rsidR="005447E4" w:rsidRDefault="00000000" w:rsidP="00490211">
      <w:pPr>
        <w:pBdr>
          <w:top w:val="nil"/>
          <w:left w:val="nil"/>
          <w:bottom w:val="nil"/>
          <w:right w:val="nil"/>
          <w:between w:val="nil"/>
        </w:pBdr>
        <w:ind w:firstLine="720"/>
        <w:jc w:val="both"/>
        <w:rPr>
          <w:sz w:val="26"/>
          <w:szCs w:val="26"/>
        </w:rPr>
      </w:pPr>
      <w:r>
        <w:rPr>
          <w:sz w:val="26"/>
          <w:szCs w:val="26"/>
        </w:rPr>
        <w:t>Với việc sử dụng Bootstrap, chúng ta có thể nhanh chóng tạo ra các trang web đáp ứng với thiết kế chuyên nghiệp, điều chỉnh các kiểu dáng và định dạng một cách dễ dàng thông qua việc sử dụng các lớp CSS và các thành phần đã được chuẩn bị sẵn. Bootstrap cũng giúp đảm bảo tính nhất quán giữa các trang web và đơn giản hóa quá trình phát triển.</w:t>
      </w:r>
    </w:p>
    <w:p w14:paraId="6693E9CA" w14:textId="77777777" w:rsidR="005447E4" w:rsidRDefault="00000000" w:rsidP="001F2F0D">
      <w:pPr>
        <w:pBdr>
          <w:top w:val="nil"/>
          <w:left w:val="nil"/>
          <w:bottom w:val="nil"/>
          <w:right w:val="nil"/>
          <w:between w:val="nil"/>
        </w:pBdr>
        <w:ind w:firstLine="720"/>
        <w:jc w:val="both"/>
        <w:rPr>
          <w:sz w:val="26"/>
          <w:szCs w:val="26"/>
        </w:rPr>
      </w:pPr>
      <w:r>
        <w:rPr>
          <w:sz w:val="26"/>
          <w:szCs w:val="26"/>
        </w:rPr>
        <w:t>Cách sử dụng Bootstrap bao gồm liên kết tệp CSS và JavaScript của Bootstrap vào tài liệu HTML của ta. Sau đó, có thể sử dụng các lớp CSS và các thành phần Bootstrap trong mã HTML của ta để tạo ra giao diện và các thành phần trên trang web.</w:t>
      </w:r>
    </w:p>
    <w:p w14:paraId="537CC545" w14:textId="7E236CFA" w:rsidR="005447E4" w:rsidRDefault="00000000" w:rsidP="00D94A38">
      <w:pPr>
        <w:pStyle w:val="Heading3"/>
      </w:pPr>
      <w:bookmarkStart w:id="1817" w:name="_Toc136708498"/>
      <w:bookmarkStart w:id="1818" w:name="_Toc137358854"/>
      <w:commentRangeStart w:id="1819"/>
      <w:r>
        <w:t xml:space="preserve">JAVASRIPT </w:t>
      </w:r>
      <w:commentRangeEnd w:id="1819"/>
      <w:r w:rsidR="005938D8">
        <w:rPr>
          <w:rStyle w:val="CommentReference"/>
          <w:b w:val="0"/>
          <w:bCs w:val="0"/>
          <w:i w:val="0"/>
        </w:rPr>
        <w:commentReference w:id="1819"/>
      </w:r>
      <w:r>
        <w:t>(JS):</w:t>
      </w:r>
      <w:bookmarkEnd w:id="1817"/>
      <w:bookmarkEnd w:id="1818"/>
    </w:p>
    <w:p w14:paraId="74A8CE91" w14:textId="77777777" w:rsidR="005447E4" w:rsidRDefault="00000000" w:rsidP="001F2F0D">
      <w:pPr>
        <w:pBdr>
          <w:top w:val="nil"/>
          <w:left w:val="nil"/>
          <w:bottom w:val="nil"/>
          <w:right w:val="nil"/>
          <w:between w:val="nil"/>
        </w:pBdr>
        <w:ind w:firstLine="720"/>
        <w:jc w:val="both"/>
        <w:rPr>
          <w:sz w:val="26"/>
          <w:szCs w:val="26"/>
        </w:rPr>
      </w:pPr>
      <w:r>
        <w:rPr>
          <w:sz w:val="26"/>
          <w:szCs w:val="26"/>
        </w:rPr>
        <w:t>JavaScript (JS) là một ngôn ngữ lập trình dựa trên đối tượng, phát triển ban đầu để thực hiện các chức năng tương tác trên trình duyệt web. Tuy nhiên, ngày nay, JavaScript đã trở thành một ngôn ngữ phổ biến và mạnh mẽ, được sử dụng trong nhiều lĩnh vực như phát triển web, ứng dụng di động và phát triển ứng dụng máy tính.</w:t>
      </w:r>
    </w:p>
    <w:p w14:paraId="0B097D1A" w14:textId="77777777" w:rsidR="005447E4" w:rsidRDefault="00000000" w:rsidP="001F2F0D">
      <w:pPr>
        <w:pBdr>
          <w:top w:val="nil"/>
          <w:left w:val="nil"/>
          <w:bottom w:val="nil"/>
          <w:right w:val="nil"/>
          <w:between w:val="nil"/>
        </w:pBdr>
        <w:ind w:firstLine="720"/>
        <w:jc w:val="both"/>
        <w:rPr>
          <w:sz w:val="26"/>
          <w:szCs w:val="26"/>
        </w:rPr>
      </w:pPr>
      <w:r>
        <w:rPr>
          <w:sz w:val="26"/>
          <w:szCs w:val="26"/>
        </w:rPr>
        <w:lastRenderedPageBreak/>
        <w:t>Lý thuyết JavaScript dựa trên cú pháp và quy tắc của ngôn ngữ lập trình. Nó cung cấp các cấu trúc điều khiển như câu lệnh rẽ nhánh (if/else), vòng lặp (for, while), và hàm (function) để điều khiển luồng thực thi của chương trình.</w:t>
      </w:r>
    </w:p>
    <w:p w14:paraId="0610FBA2" w14:textId="77777777" w:rsidR="005447E4" w:rsidRDefault="00000000" w:rsidP="001F2F0D">
      <w:pPr>
        <w:pBdr>
          <w:top w:val="nil"/>
          <w:left w:val="nil"/>
          <w:bottom w:val="nil"/>
          <w:right w:val="nil"/>
          <w:between w:val="nil"/>
        </w:pBdr>
        <w:ind w:firstLine="720"/>
        <w:jc w:val="both"/>
        <w:rPr>
          <w:sz w:val="26"/>
          <w:szCs w:val="26"/>
        </w:rPr>
      </w:pPr>
      <w:r>
        <w:rPr>
          <w:sz w:val="26"/>
          <w:szCs w:val="26"/>
        </w:rPr>
        <w:t>JavaScript cũng hỗ trợ các kiểu dữ liệu cơ bản như số, chuỗi, mảng và đối tượng. Chúng ta có thể sử dụng các toán tử và phép tính để thực hiện các phép toán và xử lý dữ liệu trong JavaScript.</w:t>
      </w:r>
    </w:p>
    <w:p w14:paraId="54921745" w14:textId="77777777" w:rsidR="005447E4" w:rsidRDefault="00000000" w:rsidP="001F2F0D">
      <w:pPr>
        <w:pBdr>
          <w:top w:val="nil"/>
          <w:left w:val="nil"/>
          <w:bottom w:val="nil"/>
          <w:right w:val="nil"/>
          <w:between w:val="nil"/>
        </w:pBdr>
        <w:ind w:firstLine="720"/>
        <w:jc w:val="both"/>
        <w:rPr>
          <w:sz w:val="26"/>
          <w:szCs w:val="26"/>
        </w:rPr>
      </w:pPr>
      <w:r>
        <w:rPr>
          <w:sz w:val="26"/>
          <w:szCs w:val="26"/>
        </w:rPr>
        <w:t>Một trong những khía cạnh quan trọng của JavaScript là khả năng tương tác với HTML và CSS. Có thể sử dụng JavaScript để thay đổi, thêm hoặc xóa các phần tử HTML, điều khiển các sự kiện tương tác như nhấp chuột, di chuyển và gửi dữ liệu đến máy chủ thông qua các yêu cầu HTTP.</w:t>
      </w:r>
    </w:p>
    <w:p w14:paraId="03938C5C" w14:textId="77777777" w:rsidR="005447E4" w:rsidRDefault="00000000" w:rsidP="001F2F0D">
      <w:pPr>
        <w:pBdr>
          <w:top w:val="nil"/>
          <w:left w:val="nil"/>
          <w:bottom w:val="nil"/>
          <w:right w:val="nil"/>
          <w:between w:val="nil"/>
        </w:pBdr>
        <w:ind w:firstLine="720"/>
        <w:jc w:val="both"/>
        <w:rPr>
          <w:sz w:val="26"/>
          <w:szCs w:val="26"/>
        </w:rPr>
      </w:pPr>
      <w:r>
        <w:rPr>
          <w:sz w:val="26"/>
          <w:szCs w:val="26"/>
        </w:rPr>
        <w:t>Ngoài ra, JavaScript cung cấp một loạt các đối tượng và phương thức tích hợp sẵn (built-in) để thực hiện các chức năng phổ biến như xử lý chuỗi, thao tác với mảng, tạo đối tượng, và xử lý sự kiện. Cũng có thể sử dụng các thư viện và framework JavaScript như jQuery, React và Vue.js để mở rộng khả năng và hiệu suất của mã JavaScript của mình.</w:t>
      </w:r>
    </w:p>
    <w:p w14:paraId="4E7C542D" w14:textId="3A3F8375" w:rsidR="005447E4" w:rsidRPr="008F29C7" w:rsidRDefault="00000000" w:rsidP="008F29C7">
      <w:pPr>
        <w:pStyle w:val="Heading3"/>
      </w:pPr>
      <w:bookmarkStart w:id="1820" w:name="_Toc136708499"/>
      <w:bookmarkStart w:id="1821" w:name="_Toc137358855"/>
      <w:commentRangeStart w:id="1822"/>
      <w:r w:rsidRPr="008F29C7">
        <w:t>JQUERY</w:t>
      </w:r>
      <w:commentRangeEnd w:id="1822"/>
      <w:r w:rsidR="005938D8">
        <w:rPr>
          <w:rStyle w:val="CommentReference"/>
          <w:b w:val="0"/>
          <w:bCs w:val="0"/>
          <w:i w:val="0"/>
        </w:rPr>
        <w:commentReference w:id="1822"/>
      </w:r>
      <w:r w:rsidRPr="008F29C7">
        <w:t>:</w:t>
      </w:r>
      <w:bookmarkEnd w:id="1820"/>
      <w:bookmarkEnd w:id="1821"/>
    </w:p>
    <w:p w14:paraId="715E1858" w14:textId="32A33F67" w:rsidR="005447E4" w:rsidRDefault="00000000" w:rsidP="00696414">
      <w:pPr>
        <w:pBdr>
          <w:top w:val="nil"/>
          <w:left w:val="nil"/>
          <w:bottom w:val="nil"/>
          <w:right w:val="nil"/>
          <w:between w:val="nil"/>
        </w:pBdr>
        <w:ind w:firstLine="720"/>
        <w:jc w:val="both"/>
        <w:rPr>
          <w:sz w:val="26"/>
          <w:szCs w:val="26"/>
        </w:rPr>
      </w:pPr>
      <w:r>
        <w:rPr>
          <w:sz w:val="26"/>
          <w:szCs w:val="26"/>
        </w:rPr>
        <w:t>jQuery là một thư viện JavaScript nhẹ, linh hoạt và mạnh mẽ, được thiết kế để giúp đơn giản hóa việc tương tác với HTML, xử lý sự kiện và thay đổi động các thành phần trên trang web. Nó cung cấp một tập hợp các phương thức và chức năng đã được tối ưu hóa để làm việc với HTML và CSS một cách dễ dàng và hiệu quả.</w:t>
      </w:r>
    </w:p>
    <w:p w14:paraId="41D8EB51" w14:textId="77777777" w:rsidR="005447E4" w:rsidRDefault="00000000" w:rsidP="001F2F0D">
      <w:pPr>
        <w:pBdr>
          <w:top w:val="nil"/>
          <w:left w:val="nil"/>
          <w:bottom w:val="nil"/>
          <w:right w:val="nil"/>
          <w:between w:val="nil"/>
        </w:pBdr>
        <w:ind w:firstLine="720"/>
        <w:jc w:val="both"/>
        <w:rPr>
          <w:sz w:val="26"/>
          <w:szCs w:val="26"/>
        </w:rPr>
      </w:pPr>
      <w:r>
        <w:rPr>
          <w:sz w:val="26"/>
          <w:szCs w:val="26"/>
        </w:rPr>
        <w:t>Lý thuyết jQuery dựa trên cú pháp và quy tắc của JavaScript, nhưng cung cấp một cách tiếp cận đơn giản hơn để chọn các phần tử HTML, thực hiện các thay đổi và tạo hiệu ứng trực quan trên trang web.</w:t>
      </w:r>
    </w:p>
    <w:p w14:paraId="39C86C4D" w14:textId="77777777" w:rsidR="005447E4" w:rsidRDefault="00000000" w:rsidP="001F2F0D">
      <w:pPr>
        <w:pBdr>
          <w:top w:val="nil"/>
          <w:left w:val="nil"/>
          <w:bottom w:val="nil"/>
          <w:right w:val="nil"/>
          <w:between w:val="nil"/>
        </w:pBdr>
        <w:ind w:firstLine="720"/>
        <w:jc w:val="both"/>
        <w:rPr>
          <w:sz w:val="26"/>
          <w:szCs w:val="26"/>
        </w:rPr>
      </w:pPr>
      <w:r>
        <w:rPr>
          <w:sz w:val="26"/>
          <w:szCs w:val="26"/>
        </w:rPr>
        <w:t>Một trong những khía cạnh quan trọng của jQuery là khả năng lựa chọn các phần tử HTML trong trang web. jQuery sử dụng cú pháp của CSS để chọn các phần tử dựa trên các thuộc tính, lớp, ID, cấu trúc cây và nhiều yếu tố khác. Với việc chọn phần tử, ta có thể thực hiện các thay đổi, áp dụng hiệu ứng và thao tác dữ liệu trên phần tử đó.</w:t>
      </w:r>
    </w:p>
    <w:p w14:paraId="58EF92B3" w14:textId="77777777" w:rsidR="005447E4" w:rsidRDefault="00000000" w:rsidP="001F2F0D">
      <w:pPr>
        <w:pBdr>
          <w:top w:val="nil"/>
          <w:left w:val="nil"/>
          <w:bottom w:val="nil"/>
          <w:right w:val="nil"/>
          <w:between w:val="nil"/>
        </w:pBdr>
        <w:ind w:firstLine="720"/>
        <w:jc w:val="both"/>
        <w:rPr>
          <w:sz w:val="26"/>
          <w:szCs w:val="26"/>
        </w:rPr>
      </w:pPr>
      <w:r>
        <w:rPr>
          <w:sz w:val="26"/>
          <w:szCs w:val="26"/>
        </w:rPr>
        <w:lastRenderedPageBreak/>
        <w:t>jQuery cũng cung cấp nhiều phương thức và chức năng để thực hiện các thao tác thường gặp trên trang web như thêm, xóa và thay đổi các phần tử HTML; xử lý sự kiện như nhấp chuột, di chuyển và gửi dữ liệu; và thực hiện các hiệu ứng trực quan như đánh bay, xuất hiện mờ và trượt. Điều này giúp tạo ra các trang web động và tương tác một cách dễ dàng và nhanh chóng.</w:t>
      </w:r>
    </w:p>
    <w:p w14:paraId="79DBB6DD" w14:textId="77777777" w:rsidR="005447E4" w:rsidRDefault="00000000" w:rsidP="001F2F0D">
      <w:pPr>
        <w:pBdr>
          <w:top w:val="nil"/>
          <w:left w:val="nil"/>
          <w:bottom w:val="nil"/>
          <w:right w:val="nil"/>
          <w:between w:val="nil"/>
        </w:pBdr>
        <w:ind w:firstLine="720"/>
        <w:jc w:val="both"/>
        <w:rPr>
          <w:sz w:val="26"/>
          <w:szCs w:val="26"/>
        </w:rPr>
      </w:pPr>
      <w:r>
        <w:rPr>
          <w:sz w:val="26"/>
          <w:szCs w:val="26"/>
        </w:rPr>
        <w:t>Bên cạnh đó, jQuery cũng hỗ trợ tích hợp với các yêu cầu AJAX để gửi và nhận dữ liệu từ máy chủ mà không cần tải lại toàn bộ trang. Điều này giúp tạo ra các ứng dụng web thân thiện với người dùng và tăng cường trải nghiệm người dùng.</w:t>
      </w:r>
    </w:p>
    <w:p w14:paraId="7D033451" w14:textId="77777777" w:rsidR="005447E4" w:rsidRDefault="00000000" w:rsidP="001F2F0D">
      <w:pPr>
        <w:pBdr>
          <w:top w:val="nil"/>
          <w:left w:val="nil"/>
          <w:bottom w:val="nil"/>
          <w:right w:val="nil"/>
          <w:between w:val="nil"/>
        </w:pBdr>
        <w:ind w:firstLine="720"/>
        <w:jc w:val="both"/>
        <w:rPr>
          <w:sz w:val="26"/>
          <w:szCs w:val="26"/>
        </w:rPr>
      </w:pPr>
      <w:r>
        <w:rPr>
          <w:sz w:val="26"/>
          <w:szCs w:val="26"/>
        </w:rPr>
        <w:t>Với việc sử dụng jQuery, chúng ta có thể giảm bớt lượng mã JavaScript và làm việc với HTML và CSS một cách dễ dàng hơn. Thư viện này cũng tương thích với nhiều trình duyệt và có cộng đồng lớn hỗ trợ và tài liệu phong phú.</w:t>
      </w:r>
    </w:p>
    <w:p w14:paraId="7EFB0753" w14:textId="717D441E" w:rsidR="005447E4" w:rsidRPr="00F802BB" w:rsidRDefault="00000000" w:rsidP="00212767">
      <w:pPr>
        <w:pStyle w:val="Heading2"/>
      </w:pPr>
      <w:bookmarkStart w:id="1823" w:name="_Toc136708500"/>
      <w:bookmarkStart w:id="1824" w:name="_Toc137358856"/>
      <w:r w:rsidRPr="00F802BB">
        <w:t>Backend</w:t>
      </w:r>
      <w:bookmarkEnd w:id="1823"/>
      <w:bookmarkEnd w:id="1824"/>
    </w:p>
    <w:p w14:paraId="7F54FDC0" w14:textId="327FAE3F" w:rsidR="005447E4" w:rsidRPr="00D94A38" w:rsidRDefault="00000000" w:rsidP="00D94A38">
      <w:pPr>
        <w:pStyle w:val="Heading3"/>
      </w:pPr>
      <w:bookmarkStart w:id="1825" w:name="_Toc136708501"/>
      <w:bookmarkStart w:id="1826" w:name="_Toc137358857"/>
      <w:r w:rsidRPr="00D94A38">
        <w:rPr>
          <w:rStyle w:val="Heading3Char"/>
          <w:b/>
          <w:bCs/>
          <w:i/>
          <w:iCs/>
        </w:rPr>
        <w:t>Ngôn ngữ lập trình C#:</w:t>
      </w:r>
      <w:bookmarkEnd w:id="1825"/>
      <w:bookmarkEnd w:id="1826"/>
    </w:p>
    <w:p w14:paraId="7A979FAA" w14:textId="77777777" w:rsidR="005447E4" w:rsidRDefault="00000000" w:rsidP="001F2F0D">
      <w:pPr>
        <w:pBdr>
          <w:top w:val="nil"/>
          <w:left w:val="nil"/>
          <w:bottom w:val="nil"/>
          <w:right w:val="nil"/>
          <w:between w:val="nil"/>
        </w:pBdr>
        <w:ind w:firstLine="720"/>
        <w:jc w:val="both"/>
        <w:rPr>
          <w:sz w:val="26"/>
          <w:szCs w:val="26"/>
        </w:rPr>
      </w:pPr>
      <w:r>
        <w:rPr>
          <w:sz w:val="26"/>
          <w:szCs w:val="26"/>
        </w:rPr>
        <w:t>C# (C Sharp) là một ngôn ngữ lập trình đa mục đích, mạnh mẽ và hiện đại được phát triển bởi Microsoft. Nó thuộc về họ ngôn ngữ C và được thiết kế để phát triển ứng dụng đa nền tảng, bao gồm ứng dụng Windows, ứng dụng web và ứng dụng di động.</w:t>
      </w:r>
    </w:p>
    <w:p w14:paraId="25D532C6" w14:textId="77777777" w:rsidR="005447E4" w:rsidRDefault="00000000" w:rsidP="001F2F0D">
      <w:pPr>
        <w:pBdr>
          <w:top w:val="nil"/>
          <w:left w:val="nil"/>
          <w:bottom w:val="nil"/>
          <w:right w:val="nil"/>
          <w:between w:val="nil"/>
        </w:pBdr>
        <w:ind w:firstLine="720"/>
        <w:jc w:val="both"/>
        <w:rPr>
          <w:sz w:val="26"/>
          <w:szCs w:val="26"/>
        </w:rPr>
      </w:pPr>
      <w:r>
        <w:rPr>
          <w:sz w:val="26"/>
          <w:szCs w:val="26"/>
        </w:rPr>
        <w:t>Lý thuyết C# dựa trên cú pháp và quy tắc của ngôn ngữ lập trình. Nó cung cấp các cấu trúc điều khiển như câu lệnh rẽ nhánh (if/else), vòng lặp (for, while), và hàm (function) để điều khiển luồng thực thi của chương trình.</w:t>
      </w:r>
    </w:p>
    <w:p w14:paraId="7F098CB3" w14:textId="77777777" w:rsidR="005447E4" w:rsidRDefault="00000000" w:rsidP="001F2F0D">
      <w:pPr>
        <w:pBdr>
          <w:top w:val="nil"/>
          <w:left w:val="nil"/>
          <w:bottom w:val="nil"/>
          <w:right w:val="nil"/>
          <w:between w:val="nil"/>
        </w:pBdr>
        <w:ind w:firstLine="720"/>
        <w:jc w:val="both"/>
        <w:rPr>
          <w:sz w:val="26"/>
          <w:szCs w:val="26"/>
        </w:rPr>
      </w:pPr>
      <w:r>
        <w:rPr>
          <w:sz w:val="26"/>
          <w:szCs w:val="26"/>
        </w:rPr>
        <w:t>C# hỗ trợ kiểu dữ liệu tĩnh (static typing) và kiểu dữ liệu động (dynamic typing). Nó cung cấp các kiểu dữ liệu cơ bản như số nguyên, số thực, chuỗi và boolean, cùng với khả năng định nghĩa và sử dụng các kiểu dữ liệu tùy chỉnh.</w:t>
      </w:r>
    </w:p>
    <w:p w14:paraId="2C67A6C4" w14:textId="77777777" w:rsidR="005447E4" w:rsidRDefault="00000000" w:rsidP="001F2F0D">
      <w:pPr>
        <w:pBdr>
          <w:top w:val="nil"/>
          <w:left w:val="nil"/>
          <w:bottom w:val="nil"/>
          <w:right w:val="nil"/>
          <w:between w:val="nil"/>
        </w:pBdr>
        <w:ind w:firstLine="720"/>
        <w:jc w:val="both"/>
        <w:rPr>
          <w:sz w:val="26"/>
          <w:szCs w:val="26"/>
        </w:rPr>
      </w:pPr>
      <w:r>
        <w:rPr>
          <w:sz w:val="26"/>
          <w:szCs w:val="26"/>
        </w:rPr>
        <w:t>Ngôn ngữ này cung cấp một hệ thống lớp (class) và đối tượng (object) phong phú. Bạn có thể tạo ra các đối tượng và sử dụng các lớp có sẵn hoặc tự định nghĩa để tổ chức mã và tái sử dụng code một cách hiệu quả. C# cũng hỗ trợ kế thừa (inheritance), đa hình (polymorphism) và giao diện (interface) để xây dựng các hệ thống lớp phức tạp và linh hoạt.</w:t>
      </w:r>
    </w:p>
    <w:p w14:paraId="1F756ADF" w14:textId="77777777" w:rsidR="005447E4" w:rsidRDefault="00000000" w:rsidP="001F2F0D">
      <w:pPr>
        <w:pBdr>
          <w:top w:val="nil"/>
          <w:left w:val="nil"/>
          <w:bottom w:val="nil"/>
          <w:right w:val="nil"/>
          <w:between w:val="nil"/>
        </w:pBdr>
        <w:ind w:firstLine="720"/>
        <w:jc w:val="both"/>
        <w:rPr>
          <w:sz w:val="26"/>
          <w:szCs w:val="26"/>
        </w:rPr>
      </w:pPr>
      <w:r>
        <w:rPr>
          <w:sz w:val="26"/>
          <w:szCs w:val="26"/>
        </w:rPr>
        <w:lastRenderedPageBreak/>
        <w:t>C# cung cấp nhiều tính năng tiên tiến như quản lý bộ nhớ tự động (automatic memory management) thông qua Garbage Collector, các cơ chế xử lý ngoại lệ (exception handling), cơ chế phân cấp (namespace) và các khái niệm lập trình khác để giúp tăng tính bảo mật, tin cậy và hiệu suất của ứng dụng.</w:t>
      </w:r>
    </w:p>
    <w:p w14:paraId="7691B34B" w14:textId="77777777" w:rsidR="005447E4" w:rsidRDefault="00000000" w:rsidP="001F2F0D">
      <w:pPr>
        <w:pBdr>
          <w:top w:val="nil"/>
          <w:left w:val="nil"/>
          <w:bottom w:val="nil"/>
          <w:right w:val="nil"/>
          <w:between w:val="nil"/>
        </w:pBdr>
        <w:ind w:firstLine="720"/>
        <w:jc w:val="both"/>
        <w:rPr>
          <w:sz w:val="26"/>
          <w:szCs w:val="26"/>
        </w:rPr>
      </w:pPr>
      <w:r>
        <w:rPr>
          <w:sz w:val="26"/>
          <w:szCs w:val="26"/>
        </w:rPr>
        <w:t>C# cũng hỗ trợ phát triển ứng dụng di động thông qua Framework Xamarin, phát triển ứng dụng web thông qua ASP.NET, và phát triển ứng dụng trên nền tảng Windows thông qua Windows Forms và WPF (Windows Presentation Foundation).</w:t>
      </w:r>
    </w:p>
    <w:p w14:paraId="4E982C9F" w14:textId="5D033073" w:rsidR="005447E4" w:rsidRDefault="00000000" w:rsidP="00D94A38">
      <w:pPr>
        <w:pStyle w:val="Heading3"/>
      </w:pPr>
      <w:bookmarkStart w:id="1827" w:name="_Toc136708502"/>
      <w:bookmarkStart w:id="1828" w:name="_Toc137358858"/>
      <w:r>
        <w:t>ASP.NET CORE:</w:t>
      </w:r>
      <w:bookmarkEnd w:id="1827"/>
      <w:bookmarkEnd w:id="1828"/>
    </w:p>
    <w:p w14:paraId="3EF4AAA6" w14:textId="118FC0F2" w:rsidR="005447E4" w:rsidRPr="004228A7" w:rsidRDefault="00000000" w:rsidP="008F29C7">
      <w:pPr>
        <w:pStyle w:val="Heading4"/>
      </w:pPr>
      <w:r w:rsidRPr="004228A7">
        <w:t>Tổng quan về ASP.NET Core:</w:t>
      </w:r>
    </w:p>
    <w:p w14:paraId="4B4388CE" w14:textId="77777777" w:rsidR="005447E4" w:rsidRDefault="00000000" w:rsidP="001F2F0D">
      <w:pPr>
        <w:pBdr>
          <w:top w:val="nil"/>
          <w:left w:val="nil"/>
          <w:bottom w:val="nil"/>
          <w:right w:val="nil"/>
          <w:between w:val="nil"/>
        </w:pBdr>
        <w:ind w:firstLine="720"/>
        <w:jc w:val="both"/>
        <w:rPr>
          <w:sz w:val="26"/>
          <w:szCs w:val="26"/>
        </w:rPr>
      </w:pPr>
      <w:r>
        <w:rPr>
          <w:sz w:val="26"/>
          <w:szCs w:val="26"/>
        </w:rPr>
        <w:t>ASP.NET Core là một framework phát triển ứng dụng web mã nguồn mở và đa nền tảng, được phát triển bởi Microsoft. Nó là phiên bản tiếp theo của ASP.NET Framework, nhằm cung cấp một cách tiếp cận hiện đại và linh hoạt hơn để xây dựng các ứng dụng web đa nền tảng và đa mô hình.</w:t>
      </w:r>
    </w:p>
    <w:p w14:paraId="78E43341" w14:textId="77777777" w:rsidR="005447E4" w:rsidRDefault="00000000" w:rsidP="001F2F0D">
      <w:pPr>
        <w:pBdr>
          <w:top w:val="nil"/>
          <w:left w:val="nil"/>
          <w:bottom w:val="nil"/>
          <w:right w:val="nil"/>
          <w:between w:val="nil"/>
        </w:pBdr>
        <w:ind w:firstLine="720"/>
        <w:jc w:val="both"/>
        <w:rPr>
          <w:sz w:val="26"/>
          <w:szCs w:val="26"/>
        </w:rPr>
      </w:pPr>
      <w:r>
        <w:rPr>
          <w:sz w:val="26"/>
          <w:szCs w:val="26"/>
        </w:rPr>
        <w:t>Đa nền tảng: ASP.NET Core có khả năng chạy trên nhiều nền tảng, bao gồm Windows, macOS và Linux. Điều này cho phép phát triển ứng dụng web đa nền tảng mà không bị ràng buộc bởi hệ điều hành.</w:t>
      </w:r>
    </w:p>
    <w:p w14:paraId="658F3E72" w14:textId="77777777" w:rsidR="005447E4" w:rsidRDefault="00000000" w:rsidP="001F2F0D">
      <w:pPr>
        <w:pBdr>
          <w:top w:val="nil"/>
          <w:left w:val="nil"/>
          <w:bottom w:val="nil"/>
          <w:right w:val="nil"/>
          <w:between w:val="nil"/>
        </w:pBdr>
        <w:ind w:firstLine="720"/>
        <w:jc w:val="both"/>
        <w:rPr>
          <w:sz w:val="26"/>
          <w:szCs w:val="26"/>
        </w:rPr>
      </w:pPr>
      <w:r>
        <w:rPr>
          <w:sz w:val="26"/>
          <w:szCs w:val="26"/>
        </w:rPr>
        <w:t>Hiệu suất cao: ASP.NET Core được thiết kế để có hiệu suất tốt hơn so với các phiên bản trước của ASP.NET. Nó sử dụng Kestrel, một máy chủ web độc lập và nhẹ, cùng với việc tối ưu hóa và tăng cường khả năng xử lý đồng thời để đáp ứng tải cao.</w:t>
      </w:r>
    </w:p>
    <w:p w14:paraId="435B82BE" w14:textId="77777777" w:rsidR="005447E4" w:rsidRDefault="00000000" w:rsidP="001F2F0D">
      <w:pPr>
        <w:pBdr>
          <w:top w:val="nil"/>
          <w:left w:val="nil"/>
          <w:bottom w:val="nil"/>
          <w:right w:val="nil"/>
          <w:between w:val="nil"/>
        </w:pBdr>
        <w:ind w:firstLine="720"/>
        <w:jc w:val="both"/>
        <w:rPr>
          <w:sz w:val="26"/>
          <w:szCs w:val="26"/>
        </w:rPr>
      </w:pPr>
      <w:r>
        <w:rPr>
          <w:sz w:val="26"/>
          <w:szCs w:val="26"/>
        </w:rPr>
        <w:t>Hỗ trợ đa mô hình: ASP.NET Core cho phép xây dựng ứng dụng web theo các mô hình khác nhau như MVC (Model-View-Controller) và Razor Pages. Bạn có thể chọn mô hình phù hợp với yêu cầu và sự thoải mái của mình.</w:t>
      </w:r>
    </w:p>
    <w:p w14:paraId="28B37902" w14:textId="77777777" w:rsidR="005447E4" w:rsidRDefault="00000000" w:rsidP="001F2F0D">
      <w:pPr>
        <w:pBdr>
          <w:top w:val="nil"/>
          <w:left w:val="nil"/>
          <w:bottom w:val="nil"/>
          <w:right w:val="nil"/>
          <w:between w:val="nil"/>
        </w:pBdr>
        <w:ind w:firstLine="720"/>
        <w:jc w:val="both"/>
        <w:rPr>
          <w:sz w:val="26"/>
          <w:szCs w:val="26"/>
        </w:rPr>
      </w:pPr>
      <w:r>
        <w:rPr>
          <w:sz w:val="26"/>
          <w:szCs w:val="26"/>
        </w:rPr>
        <w:t>Dependency Injection (DI) tích hợp: ASP.NET Core tích hợp sẵn DI container, giúp quản lý và giải quyết phụ thuộc giữa các thành phần của ứng dụng một cách dễ dàng. Điều này giúp tăng tính linh hoạt, khả năng kiểm thử và tái sử dụng code.</w:t>
      </w:r>
    </w:p>
    <w:p w14:paraId="08360E3B" w14:textId="77777777" w:rsidR="005447E4" w:rsidRDefault="00000000" w:rsidP="001F2F0D">
      <w:pPr>
        <w:pBdr>
          <w:top w:val="nil"/>
          <w:left w:val="nil"/>
          <w:bottom w:val="nil"/>
          <w:right w:val="nil"/>
          <w:between w:val="nil"/>
        </w:pBdr>
        <w:ind w:firstLine="720"/>
        <w:jc w:val="both"/>
        <w:rPr>
          <w:sz w:val="26"/>
          <w:szCs w:val="26"/>
        </w:rPr>
      </w:pPr>
      <w:r>
        <w:rPr>
          <w:sz w:val="26"/>
          <w:szCs w:val="26"/>
        </w:rPr>
        <w:lastRenderedPageBreak/>
        <w:t>Middleware: ASP.NET Core sử dụng kiến trúc Middleware cho việc xử lý yêu cầu và phản hồi trong ứng dụng. Middleware cho phép chúng ta xây dựng các thành phần trung gian (intermediate components) để thực hiện các chức năng như xác thực, ghi log, nén dữ liệu và xử lý lỗi.</w:t>
      </w:r>
    </w:p>
    <w:p w14:paraId="1CCCB25F" w14:textId="2FC55726" w:rsidR="005447E4" w:rsidRPr="009F3D91" w:rsidDel="00A52DC9" w:rsidRDefault="00000000" w:rsidP="001F2F0D">
      <w:pPr>
        <w:pBdr>
          <w:top w:val="nil"/>
          <w:left w:val="nil"/>
          <w:bottom w:val="nil"/>
          <w:right w:val="nil"/>
          <w:between w:val="nil"/>
        </w:pBdr>
        <w:ind w:firstLine="720"/>
        <w:jc w:val="both"/>
        <w:rPr>
          <w:del w:id="1829" w:author="ĐÀNG ANH MIN ROG" w:date="2023-06-11T02:26:00Z"/>
          <w:color w:val="FF0000"/>
          <w:sz w:val="26"/>
          <w:szCs w:val="26"/>
          <w:rPrChange w:id="1830" w:author="ĐÀNG ANH MIN ROG" w:date="2023-06-10T12:43:00Z">
            <w:rPr>
              <w:del w:id="1831" w:author="ĐÀNG ANH MIN ROG" w:date="2023-06-11T02:26:00Z"/>
              <w:sz w:val="26"/>
              <w:szCs w:val="26"/>
            </w:rPr>
          </w:rPrChange>
        </w:rPr>
      </w:pPr>
      <w:commentRangeStart w:id="1832"/>
      <w:del w:id="1833" w:author="ĐÀNG ANH MIN ROG" w:date="2023-06-11T02:26:00Z">
        <w:r w:rsidRPr="009F3D91" w:rsidDel="00A52DC9">
          <w:rPr>
            <w:color w:val="FF0000"/>
            <w:sz w:val="26"/>
            <w:szCs w:val="26"/>
            <w:rPrChange w:id="1834" w:author="ĐÀNG ANH MIN ROG" w:date="2023-06-10T12:43:00Z">
              <w:rPr>
                <w:sz w:val="26"/>
                <w:szCs w:val="26"/>
              </w:rPr>
            </w:rPrChange>
          </w:rPr>
          <w:delText xml:space="preserve">Web API và gRPC: ASP.NET Core </w:delText>
        </w:r>
        <w:commentRangeEnd w:id="1832"/>
        <w:r w:rsidR="005938D8" w:rsidRPr="009F3D91" w:rsidDel="00A52DC9">
          <w:rPr>
            <w:rStyle w:val="CommentReference"/>
            <w:color w:val="FF0000"/>
            <w:rPrChange w:id="1835" w:author="ĐÀNG ANH MIN ROG" w:date="2023-06-10T12:43:00Z">
              <w:rPr>
                <w:rStyle w:val="CommentReference"/>
              </w:rPr>
            </w:rPrChange>
          </w:rPr>
          <w:commentReference w:id="1832"/>
        </w:r>
        <w:r w:rsidRPr="009F3D91" w:rsidDel="00A52DC9">
          <w:rPr>
            <w:color w:val="FF0000"/>
            <w:sz w:val="26"/>
            <w:szCs w:val="26"/>
            <w:rPrChange w:id="1836" w:author="ĐÀNG ANH MIN ROG" w:date="2023-06-10T12:43:00Z">
              <w:rPr>
                <w:sz w:val="26"/>
                <w:szCs w:val="26"/>
              </w:rPr>
            </w:rPrChange>
          </w:rPr>
          <w:delText>cung cấp hỗ trợ tích hợp cho việc xây dựng các dịch vụ web API và gRPC (Google Remote Procedure Call). Bạn có thể dễ dàng tạo ra các API RESTful hoặc triển khai dịch vụ truyền tải dữ liệu thông qua gRPC.</w:delText>
        </w:r>
      </w:del>
    </w:p>
    <w:p w14:paraId="73E39E2E" w14:textId="77777777" w:rsidR="005447E4" w:rsidRDefault="00000000" w:rsidP="001F2F0D">
      <w:pPr>
        <w:pBdr>
          <w:top w:val="nil"/>
          <w:left w:val="nil"/>
          <w:bottom w:val="nil"/>
          <w:right w:val="nil"/>
          <w:between w:val="nil"/>
        </w:pBdr>
        <w:ind w:firstLine="720"/>
        <w:jc w:val="both"/>
        <w:rPr>
          <w:sz w:val="26"/>
          <w:szCs w:val="26"/>
        </w:rPr>
      </w:pPr>
      <w:r>
        <w:rPr>
          <w:sz w:val="26"/>
          <w:szCs w:val="26"/>
        </w:rPr>
        <w:t>Công cụ phát triển: ASP.NET Core được hỗ trợ bởi Visual Studio và Visual Studio Code, cung cấp các công cụ mạnh mẽ để phát triển, gỡ lỗi và triển khai ứng dụng. Ngoài ra, cũng có sẵn các công cụ dòng lệnh (command-line) để phát triển trên nền tảng khác.</w:t>
      </w:r>
    </w:p>
    <w:p w14:paraId="7E384956" w14:textId="2B87F9F3" w:rsidR="005447E4" w:rsidRDefault="00000000" w:rsidP="008F29C7">
      <w:pPr>
        <w:pStyle w:val="Heading4"/>
      </w:pPr>
      <w:r>
        <w:t>Entity Framework:</w:t>
      </w:r>
    </w:p>
    <w:p w14:paraId="5062678B" w14:textId="77777777" w:rsidR="005447E4" w:rsidRDefault="00000000" w:rsidP="001F2F0D">
      <w:pPr>
        <w:pBdr>
          <w:top w:val="nil"/>
          <w:left w:val="nil"/>
          <w:bottom w:val="nil"/>
          <w:right w:val="nil"/>
          <w:between w:val="nil"/>
        </w:pBdr>
        <w:jc w:val="both"/>
        <w:rPr>
          <w:sz w:val="26"/>
          <w:szCs w:val="26"/>
        </w:rPr>
      </w:pPr>
      <w:r>
        <w:rPr>
          <w:sz w:val="26"/>
          <w:szCs w:val="26"/>
        </w:rPr>
        <w:tab/>
        <w:t>Entity Framework là một công cụ ORM (Object-Relational Mapping) được phát triển bởi Microsoft. Nó là một phần của .NET Framework và .NET Core, cung cấp một cách tiếp cận hướng đối tượng để làm việc với cơ sở dữ liệu.</w:t>
      </w:r>
    </w:p>
    <w:p w14:paraId="6A2B30B6" w14:textId="77777777" w:rsidR="005447E4" w:rsidRDefault="00000000" w:rsidP="001F2F0D">
      <w:pPr>
        <w:pBdr>
          <w:top w:val="nil"/>
          <w:left w:val="nil"/>
          <w:bottom w:val="nil"/>
          <w:right w:val="nil"/>
          <w:between w:val="nil"/>
        </w:pBdr>
        <w:ind w:firstLine="720"/>
        <w:jc w:val="both"/>
        <w:rPr>
          <w:sz w:val="26"/>
          <w:szCs w:val="26"/>
        </w:rPr>
      </w:pPr>
      <w:r>
        <w:rPr>
          <w:sz w:val="26"/>
          <w:szCs w:val="26"/>
        </w:rPr>
        <w:t>ORM (Object-Relational Mapping): Entity Framework giúp cầu nối và ánh xạ dữ liệu giữa cơ sở dữ liệu quan hệ và các đối tượng trong mã .NET. Nó tự động tạo ra các đối tượng (Entities) từ các bảng trong cơ sở dữ liệu và cung cấp các phương thức và thuộc tính để thao tác với dữ liệu.</w:t>
      </w:r>
    </w:p>
    <w:p w14:paraId="15F8A191" w14:textId="77777777" w:rsidR="005447E4" w:rsidDel="004F7FF7" w:rsidRDefault="00000000" w:rsidP="001F2F0D">
      <w:pPr>
        <w:pBdr>
          <w:top w:val="nil"/>
          <w:left w:val="nil"/>
          <w:bottom w:val="nil"/>
          <w:right w:val="nil"/>
          <w:between w:val="nil"/>
        </w:pBdr>
        <w:ind w:firstLine="720"/>
        <w:jc w:val="both"/>
        <w:rPr>
          <w:del w:id="1837" w:author="ĐÀNG ANH MIN ROG" w:date="2023-06-11T04:05:00Z"/>
          <w:sz w:val="26"/>
          <w:szCs w:val="26"/>
        </w:rPr>
      </w:pPr>
      <w:r>
        <w:rPr>
          <w:sz w:val="26"/>
          <w:szCs w:val="26"/>
        </w:rPr>
        <w:t>Tích hợp dễ dàng: Entity Framework được tích hợp mạnh mẽ với .NET Framework và .NET Core. Nó cung cấp các API và công cụ cho phép phát triển ứng dụng dễ dàng và linh hoạt trên nền tảng .NET.</w:t>
      </w:r>
    </w:p>
    <w:p w14:paraId="7E5AFD48" w14:textId="77777777" w:rsidR="005447E4" w:rsidRDefault="005447E4">
      <w:pPr>
        <w:pBdr>
          <w:top w:val="nil"/>
          <w:left w:val="nil"/>
          <w:bottom w:val="nil"/>
          <w:right w:val="nil"/>
          <w:between w:val="nil"/>
        </w:pBdr>
        <w:ind w:firstLine="720"/>
        <w:jc w:val="both"/>
        <w:rPr>
          <w:sz w:val="26"/>
          <w:szCs w:val="26"/>
        </w:rPr>
        <w:pPrChange w:id="1838" w:author="ĐÀNG ANH MIN ROG" w:date="2023-06-11T04:05:00Z">
          <w:pPr>
            <w:pBdr>
              <w:top w:val="nil"/>
              <w:left w:val="nil"/>
              <w:bottom w:val="nil"/>
              <w:right w:val="nil"/>
              <w:between w:val="nil"/>
            </w:pBdr>
            <w:jc w:val="both"/>
          </w:pPr>
        </w:pPrChange>
      </w:pPr>
    </w:p>
    <w:p w14:paraId="03B3A98C" w14:textId="77777777" w:rsidR="005447E4" w:rsidRDefault="00000000" w:rsidP="001F2F0D">
      <w:pPr>
        <w:pBdr>
          <w:top w:val="nil"/>
          <w:left w:val="nil"/>
          <w:bottom w:val="nil"/>
          <w:right w:val="nil"/>
          <w:between w:val="nil"/>
        </w:pBdr>
        <w:ind w:firstLine="720"/>
        <w:jc w:val="both"/>
        <w:rPr>
          <w:sz w:val="26"/>
          <w:szCs w:val="26"/>
        </w:rPr>
      </w:pPr>
      <w:r>
        <w:rPr>
          <w:sz w:val="26"/>
          <w:szCs w:val="26"/>
        </w:rPr>
        <w:t>Lập trình hướng đối tượng: Entity Framework giúp bạn làm việc với dữ liệu bằng cách sử dụng các đối tượng và tương tác với chúng như là các đối tượng hướng đối tượng thông thường. Bạn có thể thực hiện các hoạt động CRUD (Create, Read, Update, Delete) trên đối tượng mà không cần viết truy vấn SQL trực tiếp.</w:t>
      </w:r>
    </w:p>
    <w:p w14:paraId="1E7C130A" w14:textId="77777777" w:rsidR="005447E4" w:rsidRDefault="00000000" w:rsidP="001F2F0D">
      <w:pPr>
        <w:pBdr>
          <w:top w:val="nil"/>
          <w:left w:val="nil"/>
          <w:bottom w:val="nil"/>
          <w:right w:val="nil"/>
          <w:between w:val="nil"/>
        </w:pBdr>
        <w:ind w:firstLine="720"/>
        <w:jc w:val="both"/>
        <w:rPr>
          <w:sz w:val="26"/>
          <w:szCs w:val="26"/>
        </w:rPr>
      </w:pPr>
      <w:r>
        <w:rPr>
          <w:sz w:val="26"/>
          <w:szCs w:val="26"/>
        </w:rPr>
        <w:t>Migrations: Entity Framework cung cấp tính năng Migration, cho phép bạn duy trì và cập nhật cấu trúc cơ sở dữ liệu theo phiên bản ứng dụng. Migration giúp tự động tạo ra các phiên bản cơ sở dữ liệu và áp dụng các thay đổi cấu trúc một cách an toàn.</w:t>
      </w:r>
    </w:p>
    <w:p w14:paraId="18F31C6F" w14:textId="77777777" w:rsidR="005447E4" w:rsidRDefault="00000000" w:rsidP="001F2F0D">
      <w:pPr>
        <w:pBdr>
          <w:top w:val="nil"/>
          <w:left w:val="nil"/>
          <w:bottom w:val="nil"/>
          <w:right w:val="nil"/>
          <w:between w:val="nil"/>
        </w:pBdr>
        <w:ind w:firstLine="720"/>
        <w:jc w:val="both"/>
        <w:rPr>
          <w:sz w:val="26"/>
          <w:szCs w:val="26"/>
        </w:rPr>
      </w:pPr>
      <w:r>
        <w:rPr>
          <w:sz w:val="26"/>
          <w:szCs w:val="26"/>
        </w:rPr>
        <w:lastRenderedPageBreak/>
        <w:t>Tối ưu hiệu suất: Entity Framework cung cấp các cơ chế tối ưu hiệu suất như lazy loading, eager loading và caching. Bạn có thể điều chỉnh cách tải dữ liệu từ cơ sở dữ liệu để đảm bảo hiệu suất tốt nhất cho ứng dụng của mình.</w:t>
      </w:r>
    </w:p>
    <w:p w14:paraId="419691D6" w14:textId="77777777" w:rsidR="005447E4" w:rsidRDefault="00000000" w:rsidP="001F2F0D">
      <w:pPr>
        <w:pBdr>
          <w:top w:val="nil"/>
          <w:left w:val="nil"/>
          <w:bottom w:val="nil"/>
          <w:right w:val="nil"/>
          <w:between w:val="nil"/>
        </w:pBdr>
        <w:ind w:firstLine="720"/>
        <w:jc w:val="both"/>
        <w:rPr>
          <w:sz w:val="26"/>
          <w:szCs w:val="26"/>
        </w:rPr>
      </w:pPr>
      <w:r>
        <w:rPr>
          <w:sz w:val="26"/>
          <w:szCs w:val="26"/>
        </w:rPr>
        <w:t>Hỗ trợ nhiều cơ sở dữ liệu: Entity Framework hỗ trợ nhiều cơ sở dữ liệu quan hệ như SQL Server, MySQL, PostgreSQL và Oracle. Bạn có thể chuyển đổi giữa các cơ sở dữ liệu mà không cần thay đổi mã ứng dụng.</w:t>
      </w:r>
    </w:p>
    <w:p w14:paraId="48658B78" w14:textId="77777777" w:rsidR="005447E4" w:rsidRDefault="00000000" w:rsidP="001F2F0D">
      <w:pPr>
        <w:pBdr>
          <w:top w:val="nil"/>
          <w:left w:val="nil"/>
          <w:bottom w:val="nil"/>
          <w:right w:val="nil"/>
          <w:between w:val="nil"/>
        </w:pBdr>
        <w:ind w:firstLine="720"/>
        <w:jc w:val="both"/>
        <w:rPr>
          <w:sz w:val="26"/>
          <w:szCs w:val="26"/>
        </w:rPr>
      </w:pPr>
      <w:r>
        <w:rPr>
          <w:sz w:val="26"/>
          <w:szCs w:val="26"/>
        </w:rPr>
        <w:t>Kiểm thử và gỡ lỗi: Entity Framework hỗ trợ kiểm thử và gỡ lỗi dễ dàng thông qua việc cung cấp các công cụ và tính năng như mocking và logging. Điều này giúp đảm bảo tính đúng đắn và tin cậy của mã ứng dụng.</w:t>
      </w:r>
    </w:p>
    <w:p w14:paraId="7AA4546E" w14:textId="40697A81" w:rsidR="005447E4" w:rsidRDefault="00000000" w:rsidP="004228A7">
      <w:pPr>
        <w:pStyle w:val="Heading3"/>
      </w:pPr>
      <w:bookmarkStart w:id="1839" w:name="_Toc136708503"/>
      <w:bookmarkStart w:id="1840" w:name="_Toc137358859"/>
      <w:r>
        <w:t>Cơ sở dữ liệu SQL Server:</w:t>
      </w:r>
      <w:bookmarkEnd w:id="1839"/>
      <w:bookmarkEnd w:id="1840"/>
    </w:p>
    <w:p w14:paraId="0D47F800" w14:textId="77777777" w:rsidR="005447E4" w:rsidRDefault="00000000" w:rsidP="001F2F0D">
      <w:pPr>
        <w:pBdr>
          <w:top w:val="nil"/>
          <w:left w:val="nil"/>
          <w:bottom w:val="nil"/>
          <w:right w:val="nil"/>
          <w:between w:val="nil"/>
        </w:pBdr>
        <w:ind w:firstLine="720"/>
        <w:jc w:val="both"/>
        <w:rPr>
          <w:sz w:val="26"/>
          <w:szCs w:val="26"/>
        </w:rPr>
      </w:pPr>
      <w:r>
        <w:rPr>
          <w:sz w:val="26"/>
          <w:szCs w:val="26"/>
        </w:rPr>
        <w:t>SQL Server là một hệ quản trị cơ sở dữ liệu quan hệ được phát triển bởi Microsoft. Nó cung cấp một nền tảng mạnh mẽ để lưu trữ, truy vấn và quản lý dữ liệu. Dưới đây là một tổng quan về cơ sở dữ liệu SQL Server:</w:t>
      </w:r>
    </w:p>
    <w:p w14:paraId="1D01CB2E" w14:textId="77777777" w:rsidR="005447E4" w:rsidRDefault="00000000" w:rsidP="001F2F0D">
      <w:pPr>
        <w:pBdr>
          <w:top w:val="nil"/>
          <w:left w:val="nil"/>
          <w:bottom w:val="nil"/>
          <w:right w:val="nil"/>
          <w:between w:val="nil"/>
        </w:pBdr>
        <w:ind w:firstLine="720"/>
        <w:jc w:val="both"/>
        <w:rPr>
          <w:sz w:val="26"/>
          <w:szCs w:val="26"/>
        </w:rPr>
      </w:pPr>
      <w:r>
        <w:rPr>
          <w:sz w:val="26"/>
          <w:szCs w:val="26"/>
        </w:rPr>
        <w:t>Quản lý cơ sở dữ liệu: SQL Server cho phép bạn tạo, sửa đổi và xóa cơ sở dữ liệu. Bạn có thể tạo các bảng, chỉ mục, ràng buộc và quan hệ giữa các bảng để tổ chức dữ liệu theo cách hợp lý.</w:t>
      </w:r>
    </w:p>
    <w:p w14:paraId="68DC5982" w14:textId="77777777" w:rsidR="005447E4" w:rsidRDefault="00000000" w:rsidP="001F2F0D">
      <w:pPr>
        <w:pBdr>
          <w:top w:val="nil"/>
          <w:left w:val="nil"/>
          <w:bottom w:val="nil"/>
          <w:right w:val="nil"/>
          <w:between w:val="nil"/>
        </w:pBdr>
        <w:ind w:firstLine="720"/>
        <w:jc w:val="both"/>
        <w:rPr>
          <w:sz w:val="26"/>
          <w:szCs w:val="26"/>
        </w:rPr>
      </w:pPr>
      <w:r>
        <w:rPr>
          <w:sz w:val="26"/>
          <w:szCs w:val="26"/>
        </w:rPr>
        <w:t>Ngôn ngữ truy vấn: SQL Server sử dụng ngôn ngữ truy vấn SQL (Structured Query Language) để truy vấn dữ liệu. Bằng cách sử dụng câu lệnh SELECT, INSERT, UPDATE và DELETE, bạn có thể truy xuất và thay đổi dữ liệu trong cơ sở dữ liệu.</w:t>
      </w:r>
    </w:p>
    <w:p w14:paraId="6862BA19" w14:textId="77777777" w:rsidR="005447E4" w:rsidRDefault="00000000" w:rsidP="001F2F0D">
      <w:pPr>
        <w:pBdr>
          <w:top w:val="nil"/>
          <w:left w:val="nil"/>
          <w:bottom w:val="nil"/>
          <w:right w:val="nil"/>
          <w:between w:val="nil"/>
        </w:pBdr>
        <w:ind w:firstLine="720"/>
        <w:jc w:val="both"/>
        <w:rPr>
          <w:sz w:val="26"/>
          <w:szCs w:val="26"/>
        </w:rPr>
      </w:pPr>
      <w:r>
        <w:rPr>
          <w:sz w:val="26"/>
          <w:szCs w:val="26"/>
        </w:rPr>
        <w:t>Giao diện đồ họa: SQL Server cung cấp giao diện đồ họa thông qua SQL Server Management Studio (SSMS), cho phép bạn tương tác với cơ sở dữ liệu bằng cách sử dụng các công cụ dựa trên GUI. SSMS cung cấp các tính năng như thiết kế cơ sở dữ liệu, truy vấn, xem và sửa đổi dữ liệu, và quản lý bảo mật.</w:t>
      </w:r>
    </w:p>
    <w:p w14:paraId="2E8A442C" w14:textId="77777777" w:rsidR="005447E4" w:rsidRDefault="00000000" w:rsidP="001F2F0D">
      <w:pPr>
        <w:pBdr>
          <w:top w:val="nil"/>
          <w:left w:val="nil"/>
          <w:bottom w:val="nil"/>
          <w:right w:val="nil"/>
          <w:between w:val="nil"/>
        </w:pBdr>
        <w:ind w:firstLine="720"/>
        <w:jc w:val="both"/>
        <w:rPr>
          <w:sz w:val="26"/>
          <w:szCs w:val="26"/>
        </w:rPr>
      </w:pPr>
      <w:r>
        <w:rPr>
          <w:sz w:val="26"/>
          <w:szCs w:val="26"/>
        </w:rPr>
        <w:t>Bảo mật: SQL Server cung cấp các tính năng bảo mật để bảo vệ dữ liệu. Bạn có thể định nghĩa quyền truy cập, quản lý người dùng và vai trò, và thực hiện các biện pháp bảo mật như mã hóa dữ liệu và kiểm tra xác thực.</w:t>
      </w:r>
    </w:p>
    <w:p w14:paraId="096625D4" w14:textId="77777777" w:rsidR="005447E4" w:rsidRDefault="00000000" w:rsidP="001F2F0D">
      <w:pPr>
        <w:pBdr>
          <w:top w:val="nil"/>
          <w:left w:val="nil"/>
          <w:bottom w:val="nil"/>
          <w:right w:val="nil"/>
          <w:between w:val="nil"/>
        </w:pBdr>
        <w:ind w:firstLine="720"/>
        <w:jc w:val="both"/>
        <w:rPr>
          <w:sz w:val="26"/>
          <w:szCs w:val="26"/>
        </w:rPr>
      </w:pPr>
      <w:r>
        <w:rPr>
          <w:sz w:val="26"/>
          <w:szCs w:val="26"/>
        </w:rPr>
        <w:lastRenderedPageBreak/>
        <w:t>Tối ưu hiệu suất: SQL Server cung cấp các công cụ và cơ chế tối ưu hiệu suất để đảm bảo truy vấn và xử lý dữ liệu nhanh chóng. Điều này bao gồm việc tạo chỉ mục, tối ưu hóa truy vấn, lập lịch sao lưu và khôi phục, và quản lý tài nguyên hệ thống.</w:t>
      </w:r>
    </w:p>
    <w:p w14:paraId="2EC5E153" w14:textId="77777777" w:rsidR="005447E4" w:rsidRDefault="00000000" w:rsidP="001F2F0D">
      <w:pPr>
        <w:pBdr>
          <w:top w:val="nil"/>
          <w:left w:val="nil"/>
          <w:bottom w:val="nil"/>
          <w:right w:val="nil"/>
          <w:between w:val="nil"/>
        </w:pBdr>
        <w:ind w:firstLine="720"/>
        <w:jc w:val="both"/>
        <w:rPr>
          <w:sz w:val="26"/>
          <w:szCs w:val="26"/>
        </w:rPr>
      </w:pPr>
      <w:r>
        <w:rPr>
          <w:sz w:val="26"/>
          <w:szCs w:val="26"/>
        </w:rPr>
        <w:t>Các tính năng mở rộng: SQL Server cung cấp nhiều tính năng mở rộng như xử lý dữ liệu không gian địa lý (spatial data processing), xử lý dữ liệu XML, phân tích dữ liệu và hơn thế nữa. Bạn có thể sử dụng các tính năng này để làm việc với các loại dữ liệu đa dạng và thực hiện các tác vụ phức tạp trên cơ sở dữ liệu.</w:t>
      </w:r>
    </w:p>
    <w:p w14:paraId="7862068A" w14:textId="77777777" w:rsidR="005447E4" w:rsidRDefault="00000000" w:rsidP="001F2F0D">
      <w:pPr>
        <w:pBdr>
          <w:top w:val="nil"/>
          <w:left w:val="nil"/>
          <w:bottom w:val="nil"/>
          <w:right w:val="nil"/>
          <w:between w:val="nil"/>
        </w:pBdr>
        <w:ind w:firstLine="720"/>
        <w:jc w:val="both"/>
        <w:rPr>
          <w:sz w:val="26"/>
          <w:szCs w:val="26"/>
        </w:rPr>
      </w:pPr>
      <w:r>
        <w:rPr>
          <w:sz w:val="26"/>
          <w:szCs w:val="26"/>
        </w:rPr>
        <w:t>Tích hợp với .NET: SQL Server tích hợp chặt chẽ với framework .NET, cho phép bạn sử dụng ADO.NET và Entity Framework để truy cập và quản lý dữ liệu từ ứng dụng .NET của mình.</w:t>
      </w:r>
    </w:p>
    <w:p w14:paraId="63A1D0B8" w14:textId="4FEFB3EC" w:rsidR="005447E4" w:rsidRDefault="00000000" w:rsidP="004228A7">
      <w:pPr>
        <w:pStyle w:val="Heading3"/>
      </w:pPr>
      <w:bookmarkStart w:id="1841" w:name="_Toc136708504"/>
      <w:bookmarkStart w:id="1842" w:name="_Toc137358860"/>
      <w:r>
        <w:t>Repository pattern:</w:t>
      </w:r>
      <w:bookmarkEnd w:id="1841"/>
      <w:bookmarkEnd w:id="1842"/>
    </w:p>
    <w:p w14:paraId="51D114F5" w14:textId="77777777" w:rsidR="005447E4" w:rsidRDefault="00000000" w:rsidP="001F2F0D">
      <w:pPr>
        <w:pBdr>
          <w:top w:val="nil"/>
          <w:left w:val="nil"/>
          <w:bottom w:val="nil"/>
          <w:right w:val="nil"/>
          <w:between w:val="nil"/>
        </w:pBdr>
        <w:ind w:firstLine="720"/>
        <w:jc w:val="both"/>
        <w:rPr>
          <w:sz w:val="26"/>
          <w:szCs w:val="26"/>
        </w:rPr>
      </w:pPr>
      <w:r>
        <w:rPr>
          <w:sz w:val="26"/>
          <w:szCs w:val="26"/>
        </w:rPr>
        <w:t>Repository Pattern là một mẫu thiết kế phần mềm trong lĩnh vực phát triển phần mềm, đặc biệt trong việc xây dựng ứng dụng sử dụng kiến trúc hướng đối tượng. Nó cung cấp một cách tiếp cận trừu tượng hóa và tách biệt lớp dịch vụ (business logic) với cơ sở dữ liệu.</w:t>
      </w:r>
    </w:p>
    <w:p w14:paraId="5D1DED58" w14:textId="77777777" w:rsidR="005447E4" w:rsidRDefault="00000000" w:rsidP="001F2F0D">
      <w:pPr>
        <w:pBdr>
          <w:top w:val="nil"/>
          <w:left w:val="nil"/>
          <w:bottom w:val="nil"/>
          <w:right w:val="nil"/>
          <w:between w:val="nil"/>
        </w:pBdr>
        <w:ind w:firstLine="720"/>
        <w:jc w:val="both"/>
        <w:rPr>
          <w:sz w:val="26"/>
          <w:szCs w:val="26"/>
        </w:rPr>
      </w:pPr>
      <w:r>
        <w:rPr>
          <w:sz w:val="26"/>
          <w:szCs w:val="26"/>
        </w:rPr>
        <w:t>Mục đích: Repository Pattern giúp tách biệt logic truy cập cơ sở dữ liệu (data access logic) khỏi logic kinh doanh (business logic). Nó cung cấp một giao diện trừu tượng để truy cập và thao tác với dữ liệu, đồng thời ẩn đi chi tiết về cơ sở dữ liệu thực tế.</w:t>
      </w:r>
    </w:p>
    <w:p w14:paraId="602729D9" w14:textId="77777777" w:rsidR="005447E4" w:rsidRDefault="00000000" w:rsidP="001F2F0D">
      <w:pPr>
        <w:pBdr>
          <w:top w:val="nil"/>
          <w:left w:val="nil"/>
          <w:bottom w:val="nil"/>
          <w:right w:val="nil"/>
          <w:between w:val="nil"/>
        </w:pBdr>
        <w:ind w:firstLine="720"/>
        <w:jc w:val="both"/>
        <w:rPr>
          <w:sz w:val="26"/>
          <w:szCs w:val="26"/>
        </w:rPr>
      </w:pPr>
      <w:r>
        <w:rPr>
          <w:sz w:val="26"/>
          <w:szCs w:val="26"/>
        </w:rPr>
        <w:t>Repository Interface: Repository Pattern bao gồm một giao diện (interface) đại diện cho các hoạt động cơ bản liên quan đến cơ sở dữ liệu như lấy, thêm, sửa đổi và xóa dữ liệu. Giao diện này định nghĩa các phương thức trừu tượng để tương tác với cơ sở dữ liệu.</w:t>
      </w:r>
    </w:p>
    <w:p w14:paraId="597D64B7" w14:textId="77777777" w:rsidR="005447E4" w:rsidRDefault="00000000" w:rsidP="001F2F0D">
      <w:pPr>
        <w:pBdr>
          <w:top w:val="nil"/>
          <w:left w:val="nil"/>
          <w:bottom w:val="nil"/>
          <w:right w:val="nil"/>
          <w:between w:val="nil"/>
        </w:pBdr>
        <w:ind w:firstLine="720"/>
        <w:jc w:val="both"/>
        <w:rPr>
          <w:sz w:val="26"/>
          <w:szCs w:val="26"/>
        </w:rPr>
      </w:pPr>
      <w:r>
        <w:rPr>
          <w:sz w:val="26"/>
          <w:szCs w:val="26"/>
        </w:rPr>
        <w:t>Implementations: Repository Pattern cung cấp các lớp triển khai (implementations) của giao diện repository. Mỗi lớp triển khai sẽ thực hiện các phương thức trong giao diện để truy cập cơ sở dữ liệu theo cách cụ thể cho từng loại cơ sở dữ liệu (ví dụ: SQL Server, MySQL, MongoDB).</w:t>
      </w:r>
    </w:p>
    <w:p w14:paraId="3A8D9620" w14:textId="77777777" w:rsidR="005447E4" w:rsidRDefault="00000000" w:rsidP="001F2F0D">
      <w:pPr>
        <w:pBdr>
          <w:top w:val="nil"/>
          <w:left w:val="nil"/>
          <w:bottom w:val="nil"/>
          <w:right w:val="nil"/>
          <w:between w:val="nil"/>
        </w:pBdr>
        <w:ind w:firstLine="720"/>
        <w:jc w:val="both"/>
        <w:rPr>
          <w:sz w:val="26"/>
          <w:szCs w:val="26"/>
        </w:rPr>
      </w:pPr>
      <w:r>
        <w:rPr>
          <w:sz w:val="26"/>
          <w:szCs w:val="26"/>
        </w:rPr>
        <w:t xml:space="preserve">Dependency Injection: Repository Pattern thường kết hợp với Dependency Injection (DI) để tiếp cận repository trong lớp dịch vụ (business logic). Thông qua DI, lớp dịch vụ có </w:t>
      </w:r>
      <w:r>
        <w:rPr>
          <w:sz w:val="26"/>
          <w:szCs w:val="26"/>
        </w:rPr>
        <w:lastRenderedPageBreak/>
        <w:t>thể yêu cầu một repository interface như một phụ thuộc (dependency) và nhận một phiên bản repository cụ thể từ hệ thống DI.</w:t>
      </w:r>
    </w:p>
    <w:p w14:paraId="64C514B4" w14:textId="77777777" w:rsidR="005447E4" w:rsidRDefault="00000000" w:rsidP="001F2F0D">
      <w:pPr>
        <w:pBdr>
          <w:top w:val="nil"/>
          <w:left w:val="nil"/>
          <w:bottom w:val="nil"/>
          <w:right w:val="nil"/>
          <w:between w:val="nil"/>
        </w:pBdr>
        <w:ind w:firstLine="720"/>
        <w:jc w:val="both"/>
        <w:rPr>
          <w:sz w:val="26"/>
          <w:szCs w:val="26"/>
        </w:rPr>
      </w:pPr>
      <w:r>
        <w:rPr>
          <w:sz w:val="26"/>
          <w:szCs w:val="26"/>
        </w:rPr>
        <w:t>Tách biệt logic kinh doanh và cơ sở dữ liệu: Repository Pattern giúp tách biệt logic kinh doanh khỏi chi tiết triển khai cơ sở dữ liệu. Các lớp dịch vụ không cần biết cụ thể về cơ sở dữ liệu, chỉ cần tương tác thông qua giao diện repository. Điều này giúp giảm sự phụ thuộc giữa các thành phần và làm cho mã ứng dụng linh hoạt và dễ bảo trì.</w:t>
      </w:r>
    </w:p>
    <w:p w14:paraId="77B81760" w14:textId="77777777" w:rsidR="005447E4" w:rsidRDefault="00000000" w:rsidP="001F2F0D">
      <w:pPr>
        <w:pBdr>
          <w:top w:val="nil"/>
          <w:left w:val="nil"/>
          <w:bottom w:val="nil"/>
          <w:right w:val="nil"/>
          <w:between w:val="nil"/>
        </w:pBdr>
        <w:ind w:firstLine="720"/>
        <w:jc w:val="both"/>
        <w:rPr>
          <w:sz w:val="26"/>
          <w:szCs w:val="26"/>
        </w:rPr>
      </w:pPr>
      <w:r>
        <w:rPr>
          <w:sz w:val="26"/>
          <w:szCs w:val="26"/>
        </w:rPr>
        <w:t>Tính khả thi và kiểm thử: Repository Pattern tạo điều kiện thuận lợi cho việc kiểm thử, vì ta có thể dễ dàng thay thế repository thực tế bằng các phiên bản repository giả (mock repository) trong quá trình kiểm thử. Điều này giúp xác định và sửa lỗi một cách dễ dàng trong quá trình phát triển ứng dụng.</w:t>
      </w:r>
    </w:p>
    <w:p w14:paraId="2805BA7B" w14:textId="1A8CBC0B" w:rsidR="005447E4" w:rsidRDefault="00000000" w:rsidP="008F29C7">
      <w:pPr>
        <w:pBdr>
          <w:top w:val="nil"/>
          <w:left w:val="nil"/>
          <w:bottom w:val="nil"/>
          <w:right w:val="nil"/>
          <w:between w:val="nil"/>
        </w:pBdr>
        <w:ind w:firstLine="720"/>
        <w:jc w:val="both"/>
        <w:rPr>
          <w:sz w:val="26"/>
          <w:szCs w:val="26"/>
        </w:rPr>
      </w:pPr>
      <w:r>
        <w:rPr>
          <w:sz w:val="26"/>
          <w:szCs w:val="26"/>
        </w:rPr>
        <w:t>Tổng quan về Repository Pattern là nó cung cấp một cách tiếp cận trừu tượng và linh hoạt để truy cập dữ liệu từ lớp dịch vụ, giúp tách biệt logic kinh doanh và cơ sở dữ liệu, và cung cấp khả năng kiểm thử tốt. Điều này giúp cải thiện tổ chức, bảo trì và mở rộng mã ứng dụng.</w:t>
      </w:r>
    </w:p>
    <w:p w14:paraId="7ECFCD42" w14:textId="483F4B89" w:rsidR="005447E4" w:rsidRDefault="00000000" w:rsidP="00791C2C">
      <w:pPr>
        <w:pStyle w:val="Heading1"/>
      </w:pPr>
      <w:bookmarkStart w:id="1843" w:name="_heading=h.49x2ik5" w:colFirst="0" w:colLast="0"/>
      <w:bookmarkStart w:id="1844" w:name="_Toc136708505"/>
      <w:bookmarkStart w:id="1845" w:name="_Toc137358861"/>
      <w:bookmarkEnd w:id="1843"/>
      <w:r>
        <w:lastRenderedPageBreak/>
        <w:t>KẾT QUẢ THỰC NGHIỆM</w:t>
      </w:r>
      <w:bookmarkEnd w:id="1844"/>
      <w:bookmarkEnd w:id="1845"/>
    </w:p>
    <w:p w14:paraId="05024F3F" w14:textId="77777777" w:rsidR="005447E4" w:rsidRDefault="00000000" w:rsidP="004228A7">
      <w:pPr>
        <w:pStyle w:val="Heading2"/>
        <w:rPr>
          <w:sz w:val="26"/>
          <w:szCs w:val="26"/>
        </w:rPr>
      </w:pPr>
      <w:bookmarkStart w:id="1846" w:name="_heading=h.2p2csry" w:colFirst="0" w:colLast="0"/>
      <w:bookmarkStart w:id="1847" w:name="_Toc136708506"/>
      <w:bookmarkStart w:id="1848" w:name="_Toc137358862"/>
      <w:bookmarkEnd w:id="1846"/>
      <w:r>
        <w:t>Phân tích thiết kế hệ thống</w:t>
      </w:r>
      <w:bookmarkEnd w:id="1847"/>
      <w:bookmarkEnd w:id="1848"/>
    </w:p>
    <w:p w14:paraId="44A6D783" w14:textId="75D8DC90" w:rsidR="005447E4" w:rsidRDefault="00000000" w:rsidP="004228A7">
      <w:pPr>
        <w:pStyle w:val="Heading3"/>
      </w:pPr>
      <w:bookmarkStart w:id="1849" w:name="_heading=h.guiczg0x87e" w:colFirst="0" w:colLast="0"/>
      <w:bookmarkEnd w:id="1849"/>
      <w:r>
        <w:tab/>
      </w:r>
      <w:bookmarkStart w:id="1850" w:name="_Toc136708507"/>
      <w:bookmarkStart w:id="1851" w:name="_Toc137358863"/>
      <w:r>
        <w:t>Mô hình thực thể quan hệ (ERD):</w:t>
      </w:r>
      <w:bookmarkEnd w:id="1850"/>
      <w:bookmarkEnd w:id="1851"/>
    </w:p>
    <w:p w14:paraId="585679E6" w14:textId="77777777" w:rsidR="00212767" w:rsidRDefault="00000000" w:rsidP="00212767">
      <w:pPr>
        <w:keepNext/>
      </w:pPr>
      <w:bookmarkStart w:id="1852" w:name="_heading=h.uo96909ccn56" w:colFirst="0" w:colLast="0"/>
      <w:bookmarkEnd w:id="1852"/>
      <w:r>
        <w:rPr>
          <w:b/>
          <w:noProof/>
          <w:sz w:val="26"/>
          <w:szCs w:val="26"/>
        </w:rPr>
        <w:drawing>
          <wp:inline distT="114300" distB="114300" distL="114300" distR="114300" wp14:anchorId="4D77E0FD" wp14:editId="0AFF2EC4">
            <wp:extent cx="6151880" cy="4178300"/>
            <wp:effectExtent l="0" t="0" r="0" b="0"/>
            <wp:docPr id="11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6151880" cy="4178300"/>
                    </a:xfrm>
                    <a:prstGeom prst="rect">
                      <a:avLst/>
                    </a:prstGeom>
                    <a:ln/>
                  </pic:spPr>
                </pic:pic>
              </a:graphicData>
            </a:graphic>
          </wp:inline>
        </w:drawing>
      </w:r>
    </w:p>
    <w:p w14:paraId="53578A97" w14:textId="0A9BFCF9" w:rsidR="001A1A4B" w:rsidRDefault="00212767" w:rsidP="00F906CF">
      <w:pPr>
        <w:pStyle w:val="Caption"/>
      </w:pPr>
      <w:bookmarkStart w:id="1853" w:name="_Toc136707864"/>
      <w:r>
        <w:t xml:space="preserve">Hình </w:t>
      </w:r>
      <w:fldSimple w:instr=" STYLEREF 1 \s ">
        <w:r w:rsidR="00F36D74">
          <w:rPr>
            <w:noProof/>
          </w:rPr>
          <w:t>3</w:t>
        </w:r>
      </w:fldSimple>
      <w:r w:rsidR="00F36D74">
        <w:t>.</w:t>
      </w:r>
      <w:fldSimple w:instr=" SEQ Hình \* ARABIC \s 1 ">
        <w:r w:rsidR="00F36D74">
          <w:rPr>
            <w:noProof/>
          </w:rPr>
          <w:t>1</w:t>
        </w:r>
      </w:fldSimple>
      <w:r>
        <w:t>. Mô hình thực thể quan hệ ERD</w:t>
      </w:r>
      <w:bookmarkEnd w:id="1853"/>
    </w:p>
    <w:p w14:paraId="45C321AD" w14:textId="629B9FC2" w:rsidR="005447E4" w:rsidRDefault="00000000" w:rsidP="004228A7">
      <w:pPr>
        <w:pStyle w:val="Heading3"/>
      </w:pPr>
      <w:bookmarkStart w:id="1854" w:name="_heading=h.6fydbp6vumqq" w:colFirst="0" w:colLast="0"/>
      <w:bookmarkEnd w:id="1854"/>
      <w:r>
        <w:lastRenderedPageBreak/>
        <w:tab/>
      </w:r>
      <w:bookmarkStart w:id="1855" w:name="_Toc136708508"/>
      <w:bookmarkStart w:id="1856" w:name="_Toc137358864"/>
      <w:r>
        <w:t>Sơ đồ Class:</w:t>
      </w:r>
      <w:bookmarkEnd w:id="1855"/>
      <w:bookmarkEnd w:id="1856"/>
    </w:p>
    <w:p w14:paraId="7E4050EC" w14:textId="77777777" w:rsidR="00212767" w:rsidRDefault="00000000" w:rsidP="00212767">
      <w:pPr>
        <w:keepNext/>
      </w:pPr>
      <w:bookmarkStart w:id="1857" w:name="_heading=h.dko4o7ilfpfk" w:colFirst="0" w:colLast="0"/>
      <w:bookmarkEnd w:id="1857"/>
      <w:r>
        <w:rPr>
          <w:b/>
          <w:noProof/>
          <w:sz w:val="26"/>
          <w:szCs w:val="26"/>
        </w:rPr>
        <w:drawing>
          <wp:inline distT="114300" distB="114300" distL="114300" distR="114300" wp14:anchorId="7AB1DB68" wp14:editId="143B2C8E">
            <wp:extent cx="6151880" cy="6946900"/>
            <wp:effectExtent l="0" t="0" r="0" b="0"/>
            <wp:docPr id="11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6151880" cy="6946900"/>
                    </a:xfrm>
                    <a:prstGeom prst="rect">
                      <a:avLst/>
                    </a:prstGeom>
                    <a:ln/>
                  </pic:spPr>
                </pic:pic>
              </a:graphicData>
            </a:graphic>
          </wp:inline>
        </w:drawing>
      </w:r>
    </w:p>
    <w:p w14:paraId="69EFB8D2" w14:textId="4A2DACE7" w:rsidR="005447E4" w:rsidRDefault="00212767" w:rsidP="00F906CF">
      <w:pPr>
        <w:pStyle w:val="Caption"/>
        <w:rPr>
          <w:b/>
          <w:sz w:val="26"/>
          <w:szCs w:val="26"/>
        </w:rPr>
      </w:pPr>
      <w:bookmarkStart w:id="1858" w:name="_Toc136707865"/>
      <w:r>
        <w:t xml:space="preserve">Hình </w:t>
      </w:r>
      <w:fldSimple w:instr=" STYLEREF 1 \s ">
        <w:r w:rsidR="00F36D74">
          <w:rPr>
            <w:noProof/>
          </w:rPr>
          <w:t>3</w:t>
        </w:r>
      </w:fldSimple>
      <w:r w:rsidR="00F36D74">
        <w:t>.</w:t>
      </w:r>
      <w:fldSimple w:instr=" SEQ Hình \* ARABIC \s 1 ">
        <w:r w:rsidR="00F36D74">
          <w:rPr>
            <w:noProof/>
          </w:rPr>
          <w:t>2</w:t>
        </w:r>
      </w:fldSimple>
      <w:r>
        <w:t>. Sơ đồ Class</w:t>
      </w:r>
      <w:bookmarkEnd w:id="1858"/>
    </w:p>
    <w:p w14:paraId="2C923B5D" w14:textId="3B3D5453" w:rsidR="005447E4" w:rsidRDefault="00000000" w:rsidP="004228A7">
      <w:pPr>
        <w:pStyle w:val="Heading3"/>
      </w:pPr>
      <w:bookmarkStart w:id="1859" w:name="_heading=h.f3f8rkc6cr6u" w:colFirst="0" w:colLast="0"/>
      <w:bookmarkEnd w:id="1859"/>
      <w:r>
        <w:lastRenderedPageBreak/>
        <w:tab/>
      </w:r>
      <w:bookmarkStart w:id="1860" w:name="_Toc136708509"/>
      <w:bookmarkStart w:id="1861" w:name="_Toc137358865"/>
      <w:r>
        <w:t>Sơ đồ Usecase:</w:t>
      </w:r>
      <w:bookmarkEnd w:id="1860"/>
      <w:bookmarkEnd w:id="1861"/>
    </w:p>
    <w:p w14:paraId="00FC27EB" w14:textId="7E2A4F09" w:rsidR="005447E4" w:rsidRPr="004228A7" w:rsidRDefault="00000000" w:rsidP="004228A7">
      <w:pPr>
        <w:pStyle w:val="Heading4"/>
      </w:pPr>
      <w:bookmarkStart w:id="1862" w:name="_heading=h.q58gdzuud3y8" w:colFirst="0" w:colLast="0"/>
      <w:bookmarkEnd w:id="1862"/>
      <w:r w:rsidRPr="004228A7">
        <w:t>Use case tổng quát:</w:t>
      </w:r>
    </w:p>
    <w:p w14:paraId="647A007F" w14:textId="77777777" w:rsidR="00212767" w:rsidRDefault="00000000" w:rsidP="00212767">
      <w:pPr>
        <w:keepNext/>
      </w:pPr>
      <w:bookmarkStart w:id="1863" w:name="_heading=h.rez2788fdpz8" w:colFirst="0" w:colLast="0"/>
      <w:bookmarkEnd w:id="1863"/>
      <w:r>
        <w:rPr>
          <w:b/>
          <w:noProof/>
          <w:sz w:val="26"/>
          <w:szCs w:val="26"/>
        </w:rPr>
        <w:drawing>
          <wp:inline distT="114300" distB="114300" distL="114300" distR="114300" wp14:anchorId="3D28FC28" wp14:editId="685E69B0">
            <wp:extent cx="6151880" cy="3683000"/>
            <wp:effectExtent l="0" t="0" r="0" b="0"/>
            <wp:docPr id="11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6151880" cy="3683000"/>
                    </a:xfrm>
                    <a:prstGeom prst="rect">
                      <a:avLst/>
                    </a:prstGeom>
                    <a:ln/>
                  </pic:spPr>
                </pic:pic>
              </a:graphicData>
            </a:graphic>
          </wp:inline>
        </w:drawing>
      </w:r>
    </w:p>
    <w:p w14:paraId="649420A2" w14:textId="20929C98" w:rsidR="005447E4" w:rsidRDefault="00212767" w:rsidP="00F906CF">
      <w:pPr>
        <w:pStyle w:val="Caption"/>
        <w:rPr>
          <w:ins w:id="1864" w:author="ĐÀNG ANH MIN ROG" w:date="2023-06-11T04:09:00Z"/>
        </w:rPr>
      </w:pPr>
      <w:bookmarkStart w:id="1865" w:name="_Toc136707866"/>
      <w:r>
        <w:t xml:space="preserve">Hình </w:t>
      </w:r>
      <w:fldSimple w:instr=" STYLEREF 1 \s ">
        <w:r w:rsidR="00F36D74">
          <w:rPr>
            <w:noProof/>
          </w:rPr>
          <w:t>3</w:t>
        </w:r>
      </w:fldSimple>
      <w:r w:rsidR="00F36D74">
        <w:t>.</w:t>
      </w:r>
      <w:fldSimple w:instr=" SEQ Hình \* ARABIC \s 1 ">
        <w:r w:rsidR="00F36D74">
          <w:rPr>
            <w:noProof/>
          </w:rPr>
          <w:t>3</w:t>
        </w:r>
      </w:fldSimple>
      <w:r>
        <w:t>. Usecase Tổng quát</w:t>
      </w:r>
      <w:bookmarkEnd w:id="1865"/>
    </w:p>
    <w:p w14:paraId="4F36C798" w14:textId="77777777" w:rsidR="00954D25" w:rsidRDefault="00954D25" w:rsidP="00954D25">
      <w:pPr>
        <w:rPr>
          <w:ins w:id="1866" w:author="ĐÀNG ANH MIN ROG" w:date="2023-06-11T04:09:00Z"/>
        </w:rPr>
      </w:pPr>
    </w:p>
    <w:p w14:paraId="2326CC48" w14:textId="77777777" w:rsidR="00954D25" w:rsidRDefault="00954D25" w:rsidP="00954D25">
      <w:pPr>
        <w:rPr>
          <w:ins w:id="1867" w:author="ĐÀNG ANH MIN ROG" w:date="2023-06-11T04:09:00Z"/>
        </w:rPr>
      </w:pPr>
    </w:p>
    <w:p w14:paraId="1D338F84" w14:textId="77777777" w:rsidR="00954D25" w:rsidRDefault="00954D25" w:rsidP="00954D25">
      <w:pPr>
        <w:rPr>
          <w:ins w:id="1868" w:author="ĐÀNG ANH MIN ROG" w:date="2023-06-11T04:09:00Z"/>
        </w:rPr>
      </w:pPr>
    </w:p>
    <w:p w14:paraId="688BB7F0" w14:textId="77777777" w:rsidR="00954D25" w:rsidRDefault="00954D25" w:rsidP="00954D25">
      <w:pPr>
        <w:rPr>
          <w:ins w:id="1869" w:author="ĐÀNG ANH MIN ROG" w:date="2023-06-11T04:09:00Z"/>
        </w:rPr>
      </w:pPr>
    </w:p>
    <w:p w14:paraId="1FF0F7DC" w14:textId="77777777" w:rsidR="00954D25" w:rsidRDefault="00954D25" w:rsidP="00954D25">
      <w:pPr>
        <w:rPr>
          <w:ins w:id="1870" w:author="ĐÀNG ANH MIN ROG" w:date="2023-06-11T04:09:00Z"/>
        </w:rPr>
      </w:pPr>
    </w:p>
    <w:p w14:paraId="73D7CF9C" w14:textId="77777777" w:rsidR="00954D25" w:rsidRDefault="00954D25" w:rsidP="00954D25">
      <w:pPr>
        <w:rPr>
          <w:ins w:id="1871" w:author="ĐÀNG ANH MIN ROG" w:date="2023-06-11T04:09:00Z"/>
        </w:rPr>
      </w:pPr>
    </w:p>
    <w:p w14:paraId="7C656F66" w14:textId="77777777" w:rsidR="00954D25" w:rsidRDefault="00954D25" w:rsidP="00954D25">
      <w:pPr>
        <w:rPr>
          <w:ins w:id="1872" w:author="ĐÀNG ANH MIN ROG" w:date="2023-06-11T04:09:00Z"/>
        </w:rPr>
      </w:pPr>
    </w:p>
    <w:p w14:paraId="7012D0C1" w14:textId="77777777" w:rsidR="00954D25" w:rsidRDefault="00954D25" w:rsidP="00954D25">
      <w:pPr>
        <w:rPr>
          <w:ins w:id="1873" w:author="ĐÀNG ANH MIN ROG" w:date="2023-06-11T04:09:00Z"/>
        </w:rPr>
      </w:pPr>
    </w:p>
    <w:p w14:paraId="34015263" w14:textId="77777777" w:rsidR="00954D25" w:rsidRPr="00954D25" w:rsidRDefault="00954D25">
      <w:pPr>
        <w:rPr>
          <w:rPrChange w:id="1874" w:author="ĐÀNG ANH MIN ROG" w:date="2023-06-11T04:09:00Z">
            <w:rPr>
              <w:b/>
              <w:sz w:val="26"/>
              <w:szCs w:val="26"/>
            </w:rPr>
          </w:rPrChange>
        </w:rPr>
        <w:pPrChange w:id="1875" w:author="ĐÀNG ANH MIN ROG" w:date="2023-06-11T04:09:00Z">
          <w:pPr>
            <w:pStyle w:val="Caption"/>
          </w:pPr>
        </w:pPrChange>
      </w:pPr>
    </w:p>
    <w:p w14:paraId="21B4E4E2" w14:textId="68E9DF93" w:rsidR="005447E4" w:rsidRPr="004228A7" w:rsidRDefault="00000000" w:rsidP="004228A7">
      <w:pPr>
        <w:pStyle w:val="Heading4"/>
      </w:pPr>
      <w:bookmarkStart w:id="1876" w:name="_heading=h.20pd4h1tcszb" w:colFirst="0" w:colLast="0"/>
      <w:bookmarkEnd w:id="1876"/>
      <w:r w:rsidRPr="004228A7">
        <w:lastRenderedPageBreak/>
        <w:t>Usecase đăng nhập:</w:t>
      </w:r>
    </w:p>
    <w:p w14:paraId="7B2B53AC" w14:textId="77777777" w:rsidR="00212767" w:rsidRDefault="00000000" w:rsidP="00212767">
      <w:pPr>
        <w:keepNext/>
      </w:pPr>
      <w:bookmarkStart w:id="1877" w:name="_heading=h.7byfk3lruhca" w:colFirst="0" w:colLast="0"/>
      <w:bookmarkEnd w:id="1877"/>
      <w:r>
        <w:rPr>
          <w:b/>
          <w:noProof/>
          <w:sz w:val="26"/>
          <w:szCs w:val="26"/>
        </w:rPr>
        <w:drawing>
          <wp:inline distT="114300" distB="114300" distL="114300" distR="114300" wp14:anchorId="09097901" wp14:editId="4B73DCB3">
            <wp:extent cx="6090285" cy="2828925"/>
            <wp:effectExtent l="0" t="0" r="0" b="0"/>
            <wp:docPr id="110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l="1021"/>
                    <a:stretch>
                      <a:fillRect/>
                    </a:stretch>
                  </pic:blipFill>
                  <pic:spPr>
                    <a:xfrm>
                      <a:off x="0" y="0"/>
                      <a:ext cx="6090285" cy="2828925"/>
                    </a:xfrm>
                    <a:prstGeom prst="rect">
                      <a:avLst/>
                    </a:prstGeom>
                    <a:ln/>
                  </pic:spPr>
                </pic:pic>
              </a:graphicData>
            </a:graphic>
          </wp:inline>
        </w:drawing>
      </w:r>
    </w:p>
    <w:p w14:paraId="33BD84F9" w14:textId="3298916D" w:rsidR="005447E4" w:rsidRDefault="00212767" w:rsidP="00F906CF">
      <w:pPr>
        <w:pStyle w:val="Caption"/>
        <w:rPr>
          <w:b/>
          <w:sz w:val="26"/>
          <w:szCs w:val="26"/>
        </w:rPr>
      </w:pPr>
      <w:bookmarkStart w:id="1878" w:name="_Toc136707867"/>
      <w:r>
        <w:t xml:space="preserve">Hình </w:t>
      </w:r>
      <w:fldSimple w:instr=" STYLEREF 1 \s ">
        <w:r w:rsidR="00F36D74">
          <w:rPr>
            <w:noProof/>
          </w:rPr>
          <w:t>3</w:t>
        </w:r>
      </w:fldSimple>
      <w:r w:rsidR="00F36D74">
        <w:t>.</w:t>
      </w:r>
      <w:fldSimple w:instr=" SEQ Hình \* ARABIC \s 1 ">
        <w:r w:rsidR="00F36D74">
          <w:rPr>
            <w:noProof/>
          </w:rPr>
          <w:t>4</w:t>
        </w:r>
      </w:fldSimple>
      <w:r>
        <w:t xml:space="preserve">. </w:t>
      </w:r>
      <w:r w:rsidRPr="001C7654">
        <w:t>Usecase đăng nhập</w:t>
      </w:r>
      <w:bookmarkEnd w:id="1878"/>
    </w:p>
    <w:p w14:paraId="08A31A41" w14:textId="581FF62B" w:rsidR="005447E4" w:rsidRDefault="00000000" w:rsidP="004228A7">
      <w:pPr>
        <w:pStyle w:val="Heading4"/>
      </w:pPr>
      <w:bookmarkStart w:id="1879" w:name="_heading=h.cenx91th6ozf" w:colFirst="0" w:colLast="0"/>
      <w:bookmarkEnd w:id="1879"/>
      <w:r>
        <w:t>Use case quản lý thông tin tài khoản:</w:t>
      </w:r>
    </w:p>
    <w:p w14:paraId="61F41786" w14:textId="77777777" w:rsidR="00212767" w:rsidRDefault="00000000" w:rsidP="00212767">
      <w:pPr>
        <w:keepNext/>
      </w:pPr>
      <w:bookmarkStart w:id="1880" w:name="_heading=h.xkkktcbx5ln4" w:colFirst="0" w:colLast="0"/>
      <w:bookmarkEnd w:id="1880"/>
      <w:r>
        <w:rPr>
          <w:b/>
          <w:noProof/>
          <w:sz w:val="26"/>
          <w:szCs w:val="26"/>
        </w:rPr>
        <w:drawing>
          <wp:inline distT="114300" distB="114300" distL="114300" distR="114300" wp14:anchorId="36E6A7DA" wp14:editId="49C23474">
            <wp:extent cx="5758815" cy="2981325"/>
            <wp:effectExtent l="0" t="0" r="0" b="0"/>
            <wp:docPr id="11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l="2602" r="1957"/>
                    <a:stretch>
                      <a:fillRect/>
                    </a:stretch>
                  </pic:blipFill>
                  <pic:spPr>
                    <a:xfrm>
                      <a:off x="0" y="0"/>
                      <a:ext cx="5758815" cy="2981325"/>
                    </a:xfrm>
                    <a:prstGeom prst="rect">
                      <a:avLst/>
                    </a:prstGeom>
                    <a:ln/>
                  </pic:spPr>
                </pic:pic>
              </a:graphicData>
            </a:graphic>
          </wp:inline>
        </w:drawing>
      </w:r>
    </w:p>
    <w:p w14:paraId="7432E243" w14:textId="6CD17D51" w:rsidR="005447E4" w:rsidRDefault="00212767" w:rsidP="00F906CF">
      <w:pPr>
        <w:pStyle w:val="Caption"/>
      </w:pPr>
      <w:bookmarkStart w:id="1881" w:name="_Toc136707868"/>
      <w:r>
        <w:t xml:space="preserve">Hình </w:t>
      </w:r>
      <w:fldSimple w:instr=" STYLEREF 1 \s ">
        <w:r w:rsidR="00F36D74">
          <w:rPr>
            <w:noProof/>
          </w:rPr>
          <w:t>3</w:t>
        </w:r>
      </w:fldSimple>
      <w:r w:rsidR="00F36D74">
        <w:t>.</w:t>
      </w:r>
      <w:fldSimple w:instr=" SEQ Hình \* ARABIC \s 1 ">
        <w:r w:rsidR="00F36D74">
          <w:rPr>
            <w:noProof/>
          </w:rPr>
          <w:t>5</w:t>
        </w:r>
      </w:fldSimple>
      <w:r>
        <w:t>.</w:t>
      </w:r>
      <w:r w:rsidRPr="002D4AD9">
        <w:t xml:space="preserve"> Usecase quản lý thông tin tài khoản</w:t>
      </w:r>
      <w:bookmarkEnd w:id="1881"/>
    </w:p>
    <w:p w14:paraId="2ECE073E" w14:textId="77777777" w:rsidR="00212767" w:rsidRPr="00212767" w:rsidRDefault="00212767" w:rsidP="00212767"/>
    <w:p w14:paraId="5F1F1C73" w14:textId="404538C1" w:rsidR="005447E4" w:rsidRDefault="00000000" w:rsidP="004228A7">
      <w:pPr>
        <w:pStyle w:val="Heading4"/>
      </w:pPr>
      <w:bookmarkStart w:id="1882" w:name="_heading=h.n5c6vep2nsm" w:colFirst="0" w:colLast="0"/>
      <w:bookmarkEnd w:id="1882"/>
      <w:r>
        <w:lastRenderedPageBreak/>
        <w:t>Use case chỉnh sửa thông tin tài khoản:</w:t>
      </w:r>
    </w:p>
    <w:p w14:paraId="77E42AD0" w14:textId="77777777" w:rsidR="00212767" w:rsidRDefault="00000000" w:rsidP="00212767">
      <w:pPr>
        <w:keepNext/>
        <w:ind w:right="52"/>
      </w:pPr>
      <w:bookmarkStart w:id="1883" w:name="_heading=h.8l1egqtnt0y0" w:colFirst="0" w:colLast="0"/>
      <w:bookmarkEnd w:id="1883"/>
      <w:r>
        <w:rPr>
          <w:b/>
          <w:noProof/>
          <w:sz w:val="26"/>
          <w:szCs w:val="26"/>
        </w:rPr>
        <w:drawing>
          <wp:inline distT="114300" distB="114300" distL="114300" distR="114300" wp14:anchorId="3A633350" wp14:editId="484B5366">
            <wp:extent cx="5410200" cy="2590800"/>
            <wp:effectExtent l="0" t="0" r="0" b="0"/>
            <wp:docPr id="11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l="1959" r="1764"/>
                    <a:stretch>
                      <a:fillRect/>
                    </a:stretch>
                  </pic:blipFill>
                  <pic:spPr>
                    <a:xfrm>
                      <a:off x="0" y="0"/>
                      <a:ext cx="5413973" cy="2592607"/>
                    </a:xfrm>
                    <a:prstGeom prst="rect">
                      <a:avLst/>
                    </a:prstGeom>
                    <a:ln/>
                  </pic:spPr>
                </pic:pic>
              </a:graphicData>
            </a:graphic>
          </wp:inline>
        </w:drawing>
      </w:r>
    </w:p>
    <w:p w14:paraId="47934836" w14:textId="56B04D5F" w:rsidR="005447E4" w:rsidRDefault="00212767" w:rsidP="00F906CF">
      <w:pPr>
        <w:pStyle w:val="Caption"/>
        <w:rPr>
          <w:b/>
          <w:sz w:val="26"/>
          <w:szCs w:val="26"/>
        </w:rPr>
      </w:pPr>
      <w:bookmarkStart w:id="1884" w:name="_Toc136707869"/>
      <w:r>
        <w:t xml:space="preserve">Hình </w:t>
      </w:r>
      <w:fldSimple w:instr=" STYLEREF 1 \s ">
        <w:r w:rsidR="00F36D74">
          <w:rPr>
            <w:noProof/>
          </w:rPr>
          <w:t>3</w:t>
        </w:r>
      </w:fldSimple>
      <w:r w:rsidR="00F36D74">
        <w:t>.</w:t>
      </w:r>
      <w:fldSimple w:instr=" SEQ Hình \* ARABIC \s 1 ">
        <w:r w:rsidR="00F36D74">
          <w:rPr>
            <w:noProof/>
          </w:rPr>
          <w:t>6</w:t>
        </w:r>
      </w:fldSimple>
      <w:r>
        <w:t xml:space="preserve">. </w:t>
      </w:r>
      <w:r w:rsidRPr="00BE08F7">
        <w:t>Usecase chỉnh sửa thông tin tài khoản</w:t>
      </w:r>
      <w:bookmarkEnd w:id="1884"/>
    </w:p>
    <w:p w14:paraId="784610B0" w14:textId="27E30C0E" w:rsidR="005447E4" w:rsidRDefault="00000000" w:rsidP="004228A7">
      <w:pPr>
        <w:pStyle w:val="Heading4"/>
      </w:pPr>
      <w:bookmarkStart w:id="1885" w:name="_heading=h.vbjoh4o8rbd4" w:colFirst="0" w:colLast="0"/>
      <w:bookmarkEnd w:id="1885"/>
      <w:r>
        <w:t>Usecase đổi mật khẩu:</w:t>
      </w:r>
    </w:p>
    <w:p w14:paraId="5117D3E5" w14:textId="77777777" w:rsidR="00212767" w:rsidRDefault="00000000">
      <w:pPr>
        <w:keepNext/>
        <w:pPrChange w:id="1886" w:author="ĐÀNG ANH MIN ROG" w:date="2023-06-11T04:09:00Z">
          <w:pPr>
            <w:keepNext/>
            <w:ind w:left="283"/>
          </w:pPr>
        </w:pPrChange>
      </w:pPr>
      <w:bookmarkStart w:id="1887" w:name="_heading=h.b49cakc7cchl" w:colFirst="0" w:colLast="0"/>
      <w:bookmarkEnd w:id="1887"/>
      <w:r>
        <w:rPr>
          <w:b/>
          <w:noProof/>
          <w:sz w:val="26"/>
          <w:szCs w:val="26"/>
        </w:rPr>
        <w:drawing>
          <wp:inline distT="114300" distB="114300" distL="114300" distR="114300" wp14:anchorId="4280AFBD" wp14:editId="5DE2C7D1">
            <wp:extent cx="4968875" cy="2781300"/>
            <wp:effectExtent l="0" t="0" r="0" b="0"/>
            <wp:docPr id="11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l="1975" r="1358"/>
                    <a:stretch>
                      <a:fillRect/>
                    </a:stretch>
                  </pic:blipFill>
                  <pic:spPr>
                    <a:xfrm>
                      <a:off x="0" y="0"/>
                      <a:ext cx="4968875" cy="2781300"/>
                    </a:xfrm>
                    <a:prstGeom prst="rect">
                      <a:avLst/>
                    </a:prstGeom>
                    <a:ln/>
                  </pic:spPr>
                </pic:pic>
              </a:graphicData>
            </a:graphic>
          </wp:inline>
        </w:drawing>
      </w:r>
    </w:p>
    <w:p w14:paraId="32FB1E4F" w14:textId="09B52760" w:rsidR="005447E4" w:rsidRDefault="00212767" w:rsidP="00F906CF">
      <w:pPr>
        <w:pStyle w:val="Caption"/>
        <w:rPr>
          <w:ins w:id="1888" w:author="ĐÀNG ANH MIN ROG" w:date="2023-06-11T04:09:00Z"/>
        </w:rPr>
      </w:pPr>
      <w:bookmarkStart w:id="1889" w:name="_Toc136707870"/>
      <w:r>
        <w:t xml:space="preserve">Hình </w:t>
      </w:r>
      <w:fldSimple w:instr=" STYLEREF 1 \s ">
        <w:r w:rsidR="00F36D74">
          <w:rPr>
            <w:noProof/>
          </w:rPr>
          <w:t>3</w:t>
        </w:r>
      </w:fldSimple>
      <w:r w:rsidR="00F36D74">
        <w:t>.</w:t>
      </w:r>
      <w:fldSimple w:instr=" SEQ Hình \* ARABIC \s 1 ">
        <w:r w:rsidR="00F36D74">
          <w:rPr>
            <w:noProof/>
          </w:rPr>
          <w:t>7</w:t>
        </w:r>
      </w:fldSimple>
      <w:r>
        <w:t xml:space="preserve">. </w:t>
      </w:r>
      <w:r w:rsidRPr="0000389B">
        <w:t>Usecase đổi mật khẩu</w:t>
      </w:r>
      <w:bookmarkEnd w:id="1889"/>
    </w:p>
    <w:p w14:paraId="638ABB87" w14:textId="77777777" w:rsidR="00954D25" w:rsidRDefault="00954D25" w:rsidP="00954D25">
      <w:pPr>
        <w:rPr>
          <w:ins w:id="1890" w:author="ĐÀNG ANH MIN ROG" w:date="2023-06-11T04:09:00Z"/>
        </w:rPr>
      </w:pPr>
    </w:p>
    <w:p w14:paraId="4E601444" w14:textId="77777777" w:rsidR="00954D25" w:rsidRPr="00954D25" w:rsidRDefault="00954D25">
      <w:pPr>
        <w:rPr>
          <w:rPrChange w:id="1891" w:author="ĐÀNG ANH MIN ROG" w:date="2023-06-11T04:09:00Z">
            <w:rPr>
              <w:b/>
              <w:sz w:val="26"/>
              <w:szCs w:val="26"/>
            </w:rPr>
          </w:rPrChange>
        </w:rPr>
        <w:pPrChange w:id="1892" w:author="ĐÀNG ANH MIN ROG" w:date="2023-06-11T04:09:00Z">
          <w:pPr>
            <w:pStyle w:val="Caption"/>
          </w:pPr>
        </w:pPrChange>
      </w:pPr>
    </w:p>
    <w:p w14:paraId="66C6859A" w14:textId="323DB578" w:rsidR="005447E4" w:rsidRDefault="00000000" w:rsidP="004228A7">
      <w:pPr>
        <w:pStyle w:val="Heading4"/>
      </w:pPr>
      <w:bookmarkStart w:id="1893" w:name="_heading=h.dmkzw03pthbm" w:colFirst="0" w:colLast="0"/>
      <w:bookmarkEnd w:id="1893"/>
      <w:r>
        <w:lastRenderedPageBreak/>
        <w:t>Usecase mua sản phẩm:</w:t>
      </w:r>
    </w:p>
    <w:p w14:paraId="68F36649" w14:textId="77777777" w:rsidR="00212767" w:rsidRDefault="00000000">
      <w:pPr>
        <w:keepNext/>
        <w:pPrChange w:id="1894" w:author="ĐÀNG ANH MIN ROG" w:date="2023-06-11T04:09:00Z">
          <w:pPr>
            <w:keepNext/>
            <w:ind w:left="720" w:hanging="1286"/>
          </w:pPr>
        </w:pPrChange>
      </w:pPr>
      <w:bookmarkStart w:id="1895" w:name="_heading=h.8w3vbhs0cuy7" w:colFirst="0" w:colLast="0"/>
      <w:bookmarkEnd w:id="1895"/>
      <w:r>
        <w:rPr>
          <w:b/>
          <w:noProof/>
          <w:sz w:val="26"/>
          <w:szCs w:val="26"/>
        </w:rPr>
        <w:drawing>
          <wp:inline distT="114300" distB="114300" distL="114300" distR="114300" wp14:anchorId="601874D1" wp14:editId="6D14BC19">
            <wp:extent cx="4484915" cy="3820886"/>
            <wp:effectExtent l="0" t="0" r="0" b="8255"/>
            <wp:docPr id="11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4488849" cy="3824238"/>
                    </a:xfrm>
                    <a:prstGeom prst="rect">
                      <a:avLst/>
                    </a:prstGeom>
                    <a:ln/>
                  </pic:spPr>
                </pic:pic>
              </a:graphicData>
            </a:graphic>
          </wp:inline>
        </w:drawing>
      </w:r>
    </w:p>
    <w:p w14:paraId="69005B08" w14:textId="17A5A62C" w:rsidR="005447E4" w:rsidRDefault="00212767" w:rsidP="00F906CF">
      <w:pPr>
        <w:pStyle w:val="Caption"/>
        <w:rPr>
          <w:b/>
          <w:sz w:val="26"/>
          <w:szCs w:val="26"/>
        </w:rPr>
      </w:pPr>
      <w:bookmarkStart w:id="1896" w:name="_Toc136707871"/>
      <w:r>
        <w:t xml:space="preserve">Hình </w:t>
      </w:r>
      <w:fldSimple w:instr=" STYLEREF 1 \s ">
        <w:r w:rsidR="00F36D74">
          <w:rPr>
            <w:noProof/>
          </w:rPr>
          <w:t>3</w:t>
        </w:r>
      </w:fldSimple>
      <w:r w:rsidR="00F36D74">
        <w:t>.</w:t>
      </w:r>
      <w:fldSimple w:instr=" SEQ Hình \* ARABIC \s 1 ">
        <w:r w:rsidR="00F36D74">
          <w:rPr>
            <w:noProof/>
          </w:rPr>
          <w:t>8</w:t>
        </w:r>
      </w:fldSimple>
      <w:r>
        <w:t xml:space="preserve">. </w:t>
      </w:r>
      <w:r w:rsidRPr="00AF3508">
        <w:t>Usecase mua sản phẩm</w:t>
      </w:r>
      <w:bookmarkEnd w:id="1896"/>
    </w:p>
    <w:p w14:paraId="4DB125EF" w14:textId="531AEBD5" w:rsidR="005447E4" w:rsidRDefault="00000000" w:rsidP="004228A7">
      <w:pPr>
        <w:pStyle w:val="Heading4"/>
      </w:pPr>
      <w:bookmarkStart w:id="1897" w:name="_heading=h.qr08it7t9txj" w:colFirst="0" w:colLast="0"/>
      <w:bookmarkEnd w:id="1897"/>
      <w:r>
        <w:t>Usecase quản lý thông tin khách hàng:</w:t>
      </w:r>
    </w:p>
    <w:p w14:paraId="50637CE6" w14:textId="77777777" w:rsidR="00212767" w:rsidRDefault="00000000">
      <w:pPr>
        <w:keepNext/>
        <w:pPrChange w:id="1898" w:author="ĐÀNG ANH MIN ROG" w:date="2023-06-11T04:09:00Z">
          <w:pPr>
            <w:keepNext/>
            <w:ind w:left="720" w:hanging="1286"/>
          </w:pPr>
        </w:pPrChange>
      </w:pPr>
      <w:bookmarkStart w:id="1899" w:name="_heading=h.ytej4wfnhptd" w:colFirst="0" w:colLast="0"/>
      <w:bookmarkEnd w:id="1899"/>
      <w:r>
        <w:rPr>
          <w:b/>
          <w:noProof/>
          <w:sz w:val="26"/>
          <w:szCs w:val="26"/>
        </w:rPr>
        <w:drawing>
          <wp:inline distT="114300" distB="114300" distL="114300" distR="114300" wp14:anchorId="15CDBF9C" wp14:editId="676736AA">
            <wp:extent cx="4593772" cy="2373086"/>
            <wp:effectExtent l="0" t="0" r="0" b="8255"/>
            <wp:docPr id="11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l="1960" r="2297"/>
                    <a:stretch>
                      <a:fillRect/>
                    </a:stretch>
                  </pic:blipFill>
                  <pic:spPr>
                    <a:xfrm>
                      <a:off x="0" y="0"/>
                      <a:ext cx="4604574" cy="2378666"/>
                    </a:xfrm>
                    <a:prstGeom prst="rect">
                      <a:avLst/>
                    </a:prstGeom>
                    <a:ln/>
                  </pic:spPr>
                </pic:pic>
              </a:graphicData>
            </a:graphic>
          </wp:inline>
        </w:drawing>
      </w:r>
    </w:p>
    <w:p w14:paraId="20092E79" w14:textId="72785DD6" w:rsidR="005447E4" w:rsidDel="00954D25" w:rsidRDefault="00212767">
      <w:pPr>
        <w:pStyle w:val="Caption"/>
        <w:rPr>
          <w:del w:id="1900" w:author="ĐÀNG ANH MIN ROG" w:date="2023-06-11T04:09:00Z"/>
          <w:b/>
          <w:sz w:val="26"/>
          <w:szCs w:val="26"/>
        </w:rPr>
      </w:pPr>
      <w:bookmarkStart w:id="1901" w:name="_Toc136707872"/>
      <w:r>
        <w:t xml:space="preserve">Hình </w:t>
      </w:r>
      <w:fldSimple w:instr=" STYLEREF 1 \s ">
        <w:r w:rsidR="00F36D74">
          <w:rPr>
            <w:noProof/>
          </w:rPr>
          <w:t>3</w:t>
        </w:r>
      </w:fldSimple>
      <w:r w:rsidR="00F36D74">
        <w:t>.</w:t>
      </w:r>
      <w:fldSimple w:instr=" SEQ Hình \* ARABIC \s 1 ">
        <w:r w:rsidR="00F36D74">
          <w:rPr>
            <w:noProof/>
          </w:rPr>
          <w:t>9</w:t>
        </w:r>
      </w:fldSimple>
      <w:r>
        <w:t>. Usecase quản lý thông tin khách hàn</w:t>
      </w:r>
      <w:ins w:id="1902" w:author="ĐÀNG ANH MIN ROG" w:date="2023-06-11T04:09:00Z">
        <w:r w:rsidR="00954D25">
          <w:t>g</w:t>
        </w:r>
      </w:ins>
      <w:del w:id="1903" w:author="ĐÀNG ANH MIN ROG" w:date="2023-06-11T04:09:00Z">
        <w:r w:rsidDel="00954D25">
          <w:delText>g</w:delText>
        </w:r>
        <w:bookmarkEnd w:id="1901"/>
      </w:del>
    </w:p>
    <w:p w14:paraId="1B4899F9" w14:textId="77777777" w:rsidR="005447E4" w:rsidDel="00954D25" w:rsidRDefault="005447E4">
      <w:pPr>
        <w:pStyle w:val="Caption"/>
        <w:rPr>
          <w:del w:id="1904" w:author="ĐÀNG ANH MIN ROG" w:date="2023-06-11T04:09:00Z"/>
        </w:rPr>
        <w:pPrChange w:id="1905" w:author="ĐÀNG ANH MIN ROG" w:date="2023-06-11T04:20:00Z">
          <w:pPr>
            <w:ind w:left="720" w:hanging="1286"/>
          </w:pPr>
        </w:pPrChange>
      </w:pPr>
      <w:bookmarkStart w:id="1906" w:name="_heading=h.8507a59fuz4k" w:colFirst="0" w:colLast="0"/>
      <w:bookmarkEnd w:id="1906"/>
    </w:p>
    <w:p w14:paraId="4B4799E8" w14:textId="77777777" w:rsidR="005447E4" w:rsidRDefault="005447E4">
      <w:pPr>
        <w:pStyle w:val="Caption"/>
        <w:pPrChange w:id="1907" w:author="ĐÀNG ANH MIN ROG" w:date="2023-06-11T04:20:00Z">
          <w:pPr>
            <w:ind w:left="720" w:hanging="1286"/>
          </w:pPr>
        </w:pPrChange>
      </w:pPr>
      <w:bookmarkStart w:id="1908" w:name="_heading=h.59sgoucv922t" w:colFirst="0" w:colLast="0"/>
      <w:bookmarkEnd w:id="1908"/>
    </w:p>
    <w:p w14:paraId="14E838D1" w14:textId="27E6319F" w:rsidR="005447E4" w:rsidRDefault="00000000" w:rsidP="006B0856">
      <w:pPr>
        <w:pStyle w:val="Heading4"/>
      </w:pPr>
      <w:bookmarkStart w:id="1909" w:name="_heading=h.vojz41jcic8i" w:colFirst="0" w:colLast="0"/>
      <w:bookmarkEnd w:id="1909"/>
      <w:r>
        <w:lastRenderedPageBreak/>
        <w:t>Usecase quản lý thông tin loại sản phẩm:</w:t>
      </w:r>
    </w:p>
    <w:p w14:paraId="30EFD1F3" w14:textId="77777777" w:rsidR="00BD5FA5" w:rsidRDefault="00000000">
      <w:pPr>
        <w:keepNext/>
        <w:pPrChange w:id="1910" w:author="ĐÀNG ANH MIN ROG" w:date="2023-06-11T04:11:00Z">
          <w:pPr>
            <w:keepNext/>
            <w:ind w:left="-566" w:firstLine="690"/>
          </w:pPr>
        </w:pPrChange>
      </w:pPr>
      <w:bookmarkStart w:id="1911" w:name="_heading=h.1s03m2b3nuvc" w:colFirst="0" w:colLast="0"/>
      <w:bookmarkEnd w:id="1911"/>
      <w:r>
        <w:rPr>
          <w:b/>
          <w:noProof/>
          <w:sz w:val="26"/>
          <w:szCs w:val="26"/>
        </w:rPr>
        <w:drawing>
          <wp:inline distT="114300" distB="114300" distL="114300" distR="114300" wp14:anchorId="5A40411E" wp14:editId="6E0F0CE3">
            <wp:extent cx="6151880" cy="2819400"/>
            <wp:effectExtent l="0" t="0" r="0" b="0"/>
            <wp:docPr id="11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6151880" cy="2819400"/>
                    </a:xfrm>
                    <a:prstGeom prst="rect">
                      <a:avLst/>
                    </a:prstGeom>
                    <a:ln/>
                  </pic:spPr>
                </pic:pic>
              </a:graphicData>
            </a:graphic>
          </wp:inline>
        </w:drawing>
      </w:r>
    </w:p>
    <w:p w14:paraId="2BD8741B" w14:textId="11FA9525" w:rsidR="005447E4" w:rsidRDefault="00BD5FA5" w:rsidP="00F906CF">
      <w:pPr>
        <w:pStyle w:val="Caption"/>
        <w:rPr>
          <w:b/>
          <w:sz w:val="26"/>
          <w:szCs w:val="26"/>
        </w:rPr>
      </w:pPr>
      <w:bookmarkStart w:id="1912" w:name="_Toc136707873"/>
      <w:r>
        <w:t xml:space="preserve">Hình </w:t>
      </w:r>
      <w:fldSimple w:instr=" STYLEREF 1 \s ">
        <w:r w:rsidR="00F36D74">
          <w:rPr>
            <w:noProof/>
          </w:rPr>
          <w:t>3</w:t>
        </w:r>
      </w:fldSimple>
      <w:r w:rsidR="00F36D74">
        <w:t>.</w:t>
      </w:r>
      <w:fldSimple w:instr=" SEQ Hình \* ARABIC \s 1 ">
        <w:r w:rsidR="00F36D74">
          <w:rPr>
            <w:noProof/>
          </w:rPr>
          <w:t>10</w:t>
        </w:r>
      </w:fldSimple>
      <w:r>
        <w:t xml:space="preserve">. </w:t>
      </w:r>
      <w:r w:rsidRPr="00E52198">
        <w:t>Usecase quản lý thông tin loại sản phẩm</w:t>
      </w:r>
      <w:bookmarkEnd w:id="1912"/>
    </w:p>
    <w:p w14:paraId="29EB02E8" w14:textId="31931417" w:rsidR="005447E4" w:rsidRDefault="00000000" w:rsidP="006B0856">
      <w:pPr>
        <w:pStyle w:val="Heading4"/>
      </w:pPr>
      <w:bookmarkStart w:id="1913" w:name="_heading=h.nx09cua2crwq" w:colFirst="0" w:colLast="0"/>
      <w:bookmarkEnd w:id="1913"/>
      <w:r>
        <w:t>Usecase quản lý thông tin sản phẩm:</w:t>
      </w:r>
      <w:r>
        <w:tab/>
      </w:r>
    </w:p>
    <w:p w14:paraId="00608A06" w14:textId="77777777" w:rsidR="00BD5FA5" w:rsidRDefault="00000000">
      <w:pPr>
        <w:keepNext/>
        <w:pPrChange w:id="1914" w:author="ĐÀNG ANH MIN ROG" w:date="2023-06-11T04:11:00Z">
          <w:pPr>
            <w:keepNext/>
            <w:ind w:left="-566" w:firstLine="690"/>
          </w:pPr>
        </w:pPrChange>
      </w:pPr>
      <w:bookmarkStart w:id="1915" w:name="_heading=h.pdy7dng05in4" w:colFirst="0" w:colLast="0"/>
      <w:bookmarkEnd w:id="1915"/>
      <w:r>
        <w:rPr>
          <w:b/>
          <w:noProof/>
          <w:sz w:val="26"/>
          <w:szCs w:val="26"/>
        </w:rPr>
        <w:drawing>
          <wp:inline distT="114300" distB="114300" distL="114300" distR="114300" wp14:anchorId="526E5D5F" wp14:editId="6F00D78E">
            <wp:extent cx="6151880" cy="2463800"/>
            <wp:effectExtent l="0" t="0" r="0" b="0"/>
            <wp:docPr id="11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6151880" cy="2463800"/>
                    </a:xfrm>
                    <a:prstGeom prst="rect">
                      <a:avLst/>
                    </a:prstGeom>
                    <a:ln/>
                  </pic:spPr>
                </pic:pic>
              </a:graphicData>
            </a:graphic>
          </wp:inline>
        </w:drawing>
      </w:r>
    </w:p>
    <w:p w14:paraId="37DB429E" w14:textId="160E6882" w:rsidR="005447E4" w:rsidRDefault="00BD5FA5" w:rsidP="00F906CF">
      <w:pPr>
        <w:pStyle w:val="Caption"/>
        <w:rPr>
          <w:b/>
          <w:sz w:val="26"/>
          <w:szCs w:val="26"/>
        </w:rPr>
      </w:pPr>
      <w:bookmarkStart w:id="1916" w:name="_Toc136707874"/>
      <w:r>
        <w:t xml:space="preserve">Hình </w:t>
      </w:r>
      <w:fldSimple w:instr=" STYLEREF 1 \s ">
        <w:r w:rsidR="00F36D74">
          <w:rPr>
            <w:noProof/>
          </w:rPr>
          <w:t>3</w:t>
        </w:r>
      </w:fldSimple>
      <w:r w:rsidR="00F36D74">
        <w:t>.</w:t>
      </w:r>
      <w:fldSimple w:instr=" SEQ Hình \* ARABIC \s 1 ">
        <w:r w:rsidR="00F36D74">
          <w:rPr>
            <w:noProof/>
          </w:rPr>
          <w:t>11</w:t>
        </w:r>
      </w:fldSimple>
      <w:r>
        <w:t xml:space="preserve">. </w:t>
      </w:r>
      <w:r w:rsidRPr="002A256D">
        <w:t>Usecase quản lý thông tin sản phẩm</w:t>
      </w:r>
      <w:bookmarkEnd w:id="1916"/>
    </w:p>
    <w:p w14:paraId="7197740C" w14:textId="77777777" w:rsidR="005447E4" w:rsidRDefault="005447E4">
      <w:pPr>
        <w:ind w:left="-566" w:firstLine="690"/>
        <w:rPr>
          <w:b/>
          <w:sz w:val="26"/>
          <w:szCs w:val="26"/>
        </w:rPr>
      </w:pPr>
      <w:bookmarkStart w:id="1917" w:name="_heading=h.mkurum9bhjt" w:colFirst="0" w:colLast="0"/>
      <w:bookmarkEnd w:id="1917"/>
    </w:p>
    <w:p w14:paraId="5A4BE998" w14:textId="77777777" w:rsidR="005447E4" w:rsidRDefault="005447E4">
      <w:pPr>
        <w:ind w:left="-566"/>
        <w:rPr>
          <w:b/>
          <w:sz w:val="26"/>
          <w:szCs w:val="26"/>
        </w:rPr>
      </w:pPr>
      <w:bookmarkStart w:id="1918" w:name="_heading=h.86acnnsc6uhh" w:colFirst="0" w:colLast="0"/>
      <w:bookmarkEnd w:id="1918"/>
    </w:p>
    <w:p w14:paraId="2D4D422A" w14:textId="77777777" w:rsidR="005447E4" w:rsidRDefault="005447E4">
      <w:pPr>
        <w:ind w:left="-566" w:firstLine="690"/>
        <w:rPr>
          <w:b/>
          <w:sz w:val="26"/>
          <w:szCs w:val="26"/>
        </w:rPr>
      </w:pPr>
      <w:bookmarkStart w:id="1919" w:name="_heading=h.7s1meqsbmnd2" w:colFirst="0" w:colLast="0"/>
      <w:bookmarkEnd w:id="1919"/>
    </w:p>
    <w:p w14:paraId="07F005DA" w14:textId="33DF7F37" w:rsidR="005447E4" w:rsidRDefault="00000000" w:rsidP="006B0856">
      <w:pPr>
        <w:pStyle w:val="Heading4"/>
      </w:pPr>
      <w:bookmarkStart w:id="1920" w:name="_heading=h.ydu0suuhfrcy" w:colFirst="0" w:colLast="0"/>
      <w:bookmarkEnd w:id="1920"/>
      <w:r>
        <w:t>Usecase quản lý thông tin bình luận:</w:t>
      </w:r>
    </w:p>
    <w:p w14:paraId="69BADDD4" w14:textId="77777777" w:rsidR="00BD5FA5" w:rsidRDefault="00000000">
      <w:pPr>
        <w:keepNext/>
        <w:pPrChange w:id="1921" w:author="ĐÀNG ANH MIN ROG" w:date="2023-06-11T04:11:00Z">
          <w:pPr>
            <w:keepNext/>
            <w:ind w:left="-566" w:firstLine="690"/>
          </w:pPr>
        </w:pPrChange>
      </w:pPr>
      <w:bookmarkStart w:id="1922" w:name="_heading=h.zehnhhi7psnw" w:colFirst="0" w:colLast="0"/>
      <w:bookmarkEnd w:id="1922"/>
      <w:r>
        <w:rPr>
          <w:b/>
          <w:noProof/>
          <w:sz w:val="26"/>
          <w:szCs w:val="26"/>
        </w:rPr>
        <w:drawing>
          <wp:inline distT="114300" distB="114300" distL="114300" distR="114300" wp14:anchorId="0E5A5ED2" wp14:editId="3BF4580F">
            <wp:extent cx="6010275" cy="3800475"/>
            <wp:effectExtent l="0" t="0" r="0" b="0"/>
            <wp:docPr id="1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6010275" cy="3800475"/>
                    </a:xfrm>
                    <a:prstGeom prst="rect">
                      <a:avLst/>
                    </a:prstGeom>
                    <a:ln/>
                  </pic:spPr>
                </pic:pic>
              </a:graphicData>
            </a:graphic>
          </wp:inline>
        </w:drawing>
      </w:r>
    </w:p>
    <w:p w14:paraId="1E1D1F57" w14:textId="43ACD544" w:rsidR="005447E4" w:rsidRDefault="00BD5FA5" w:rsidP="00F906CF">
      <w:pPr>
        <w:pStyle w:val="Caption"/>
        <w:rPr>
          <w:b/>
          <w:sz w:val="26"/>
          <w:szCs w:val="26"/>
        </w:rPr>
      </w:pPr>
      <w:bookmarkStart w:id="1923" w:name="_Toc136707875"/>
      <w:r>
        <w:t xml:space="preserve">Hình </w:t>
      </w:r>
      <w:fldSimple w:instr=" STYLEREF 1 \s ">
        <w:r w:rsidR="00F36D74">
          <w:rPr>
            <w:noProof/>
          </w:rPr>
          <w:t>3</w:t>
        </w:r>
      </w:fldSimple>
      <w:r w:rsidR="00F36D74">
        <w:t>.</w:t>
      </w:r>
      <w:fldSimple w:instr=" SEQ Hình \* ARABIC \s 1 ">
        <w:r w:rsidR="00F36D74">
          <w:rPr>
            <w:noProof/>
          </w:rPr>
          <w:t>12</w:t>
        </w:r>
      </w:fldSimple>
      <w:r>
        <w:t>.</w:t>
      </w:r>
      <w:r w:rsidRPr="00533036">
        <w:t xml:space="preserve"> Usecase quản lý thông tin bình luận</w:t>
      </w:r>
      <w:bookmarkEnd w:id="1923"/>
    </w:p>
    <w:p w14:paraId="5E480759" w14:textId="22F9B4DF" w:rsidR="005447E4" w:rsidRDefault="00000000" w:rsidP="006B0856">
      <w:pPr>
        <w:pStyle w:val="Heading4"/>
      </w:pPr>
      <w:bookmarkStart w:id="1924" w:name="_heading=h.1o94u5sek1ml" w:colFirst="0" w:colLast="0"/>
      <w:bookmarkEnd w:id="1924"/>
      <w:r>
        <w:t>Usecase quản lý thông tin bài viết:</w:t>
      </w:r>
    </w:p>
    <w:p w14:paraId="19FD04D2" w14:textId="77777777" w:rsidR="00BD5FA5" w:rsidRDefault="00000000">
      <w:pPr>
        <w:keepNext/>
        <w:pPrChange w:id="1925" w:author="ĐÀNG ANH MIN ROG" w:date="2023-06-11T04:11:00Z">
          <w:pPr>
            <w:keepNext/>
            <w:ind w:left="-566" w:firstLine="690"/>
          </w:pPr>
        </w:pPrChange>
      </w:pPr>
      <w:bookmarkStart w:id="1926" w:name="_heading=h.kdydj6lh1plk" w:colFirst="0" w:colLast="0"/>
      <w:bookmarkEnd w:id="1926"/>
      <w:r>
        <w:rPr>
          <w:b/>
          <w:noProof/>
          <w:sz w:val="26"/>
          <w:szCs w:val="26"/>
        </w:rPr>
        <w:lastRenderedPageBreak/>
        <w:drawing>
          <wp:inline distT="114300" distB="114300" distL="114300" distR="114300" wp14:anchorId="27E31303" wp14:editId="4D5D3294">
            <wp:extent cx="6151880" cy="2743200"/>
            <wp:effectExtent l="0" t="0" r="0" b="0"/>
            <wp:docPr id="110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6151880" cy="2743200"/>
                    </a:xfrm>
                    <a:prstGeom prst="rect">
                      <a:avLst/>
                    </a:prstGeom>
                    <a:ln/>
                  </pic:spPr>
                </pic:pic>
              </a:graphicData>
            </a:graphic>
          </wp:inline>
        </w:drawing>
      </w:r>
    </w:p>
    <w:p w14:paraId="0C4ECAC2" w14:textId="37ECF0A2" w:rsidR="005447E4" w:rsidRDefault="00BD5FA5" w:rsidP="00F906CF">
      <w:pPr>
        <w:pStyle w:val="Caption"/>
        <w:rPr>
          <w:b/>
          <w:sz w:val="26"/>
          <w:szCs w:val="26"/>
        </w:rPr>
      </w:pPr>
      <w:bookmarkStart w:id="1927" w:name="_Toc136707876"/>
      <w:r>
        <w:t xml:space="preserve">Hình </w:t>
      </w:r>
      <w:fldSimple w:instr=" STYLEREF 1 \s ">
        <w:r w:rsidR="00F36D74">
          <w:rPr>
            <w:noProof/>
          </w:rPr>
          <w:t>3</w:t>
        </w:r>
      </w:fldSimple>
      <w:r w:rsidR="00F36D74">
        <w:t>.</w:t>
      </w:r>
      <w:fldSimple w:instr=" SEQ Hình \* ARABIC \s 1 ">
        <w:r w:rsidR="00F36D74">
          <w:rPr>
            <w:noProof/>
          </w:rPr>
          <w:t>13</w:t>
        </w:r>
      </w:fldSimple>
      <w:r w:rsidRPr="000B1663">
        <w:t>. Usecase quản lý thông tin bài viết</w:t>
      </w:r>
      <w:bookmarkEnd w:id="1927"/>
    </w:p>
    <w:p w14:paraId="45C53DC2" w14:textId="64AFDFAA" w:rsidR="005447E4" w:rsidRDefault="00000000" w:rsidP="006B0856">
      <w:pPr>
        <w:pStyle w:val="Heading4"/>
      </w:pPr>
      <w:bookmarkStart w:id="1928" w:name="_heading=h.bw9yq02e7smm" w:colFirst="0" w:colLast="0"/>
      <w:bookmarkEnd w:id="1928"/>
      <w:r>
        <w:t>Usecase quản lý thông tin banner:</w:t>
      </w:r>
      <w:r>
        <w:tab/>
      </w:r>
    </w:p>
    <w:p w14:paraId="14FE5983" w14:textId="77777777" w:rsidR="00BD5FA5" w:rsidRDefault="00000000">
      <w:pPr>
        <w:keepNext/>
        <w:pPrChange w:id="1929" w:author="ĐÀNG ANH MIN ROG" w:date="2023-06-11T04:12:00Z">
          <w:pPr>
            <w:keepNext/>
            <w:ind w:left="-566" w:firstLine="690"/>
          </w:pPr>
        </w:pPrChange>
      </w:pPr>
      <w:bookmarkStart w:id="1930" w:name="_heading=h.jhq5tu6l4blj" w:colFirst="0" w:colLast="0"/>
      <w:bookmarkEnd w:id="1930"/>
      <w:r>
        <w:rPr>
          <w:b/>
          <w:noProof/>
          <w:sz w:val="26"/>
          <w:szCs w:val="26"/>
        </w:rPr>
        <w:drawing>
          <wp:inline distT="114300" distB="114300" distL="114300" distR="114300" wp14:anchorId="0B6A4577" wp14:editId="06F796B6">
            <wp:extent cx="6151880" cy="2501900"/>
            <wp:effectExtent l="0" t="0" r="0" b="0"/>
            <wp:docPr id="11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6151880" cy="2501900"/>
                    </a:xfrm>
                    <a:prstGeom prst="rect">
                      <a:avLst/>
                    </a:prstGeom>
                    <a:ln/>
                  </pic:spPr>
                </pic:pic>
              </a:graphicData>
            </a:graphic>
          </wp:inline>
        </w:drawing>
      </w:r>
    </w:p>
    <w:p w14:paraId="3ADF07AE" w14:textId="45F24736" w:rsidR="005447E4" w:rsidRDefault="00BD5FA5" w:rsidP="00F906CF">
      <w:pPr>
        <w:pStyle w:val="Caption"/>
        <w:rPr>
          <w:b/>
          <w:sz w:val="26"/>
          <w:szCs w:val="26"/>
        </w:rPr>
      </w:pPr>
      <w:bookmarkStart w:id="1931" w:name="_Toc136707877"/>
      <w:r>
        <w:t xml:space="preserve">Hình </w:t>
      </w:r>
      <w:fldSimple w:instr=" STYLEREF 1 \s ">
        <w:r w:rsidR="00F36D74">
          <w:rPr>
            <w:noProof/>
          </w:rPr>
          <w:t>3</w:t>
        </w:r>
      </w:fldSimple>
      <w:r w:rsidR="00F36D74">
        <w:t>.</w:t>
      </w:r>
      <w:fldSimple w:instr=" SEQ Hình \* ARABIC \s 1 ">
        <w:r w:rsidR="00F36D74">
          <w:rPr>
            <w:noProof/>
          </w:rPr>
          <w:t>14</w:t>
        </w:r>
      </w:fldSimple>
      <w:r>
        <w:t>.</w:t>
      </w:r>
      <w:r w:rsidRPr="00E73CE1">
        <w:t xml:space="preserve"> Usecase quản lý thông tin banner</w:t>
      </w:r>
      <w:bookmarkEnd w:id="1931"/>
    </w:p>
    <w:p w14:paraId="19366DA3" w14:textId="72F0A0A2" w:rsidR="005447E4" w:rsidRDefault="00000000" w:rsidP="006B0856">
      <w:pPr>
        <w:pStyle w:val="Heading4"/>
      </w:pPr>
      <w:bookmarkStart w:id="1932" w:name="_heading=h.9w5g2mifm19w" w:colFirst="0" w:colLast="0"/>
      <w:bookmarkEnd w:id="1932"/>
      <w:r>
        <w:t>Usecase quản lý thông tin đơn đặt hàng:</w:t>
      </w:r>
    </w:p>
    <w:p w14:paraId="30C21924" w14:textId="77777777" w:rsidR="00BD5FA5" w:rsidRDefault="00000000">
      <w:pPr>
        <w:keepNext/>
        <w:pPrChange w:id="1933" w:author="ĐÀNG ANH MIN ROG" w:date="2023-06-11T04:12:00Z">
          <w:pPr>
            <w:keepNext/>
            <w:ind w:left="-566" w:firstLine="690"/>
          </w:pPr>
        </w:pPrChange>
      </w:pPr>
      <w:bookmarkStart w:id="1934" w:name="_heading=h.fpe53qibd0lo" w:colFirst="0" w:colLast="0"/>
      <w:bookmarkEnd w:id="1934"/>
      <w:r>
        <w:rPr>
          <w:b/>
          <w:noProof/>
          <w:sz w:val="26"/>
          <w:szCs w:val="26"/>
        </w:rPr>
        <w:lastRenderedPageBreak/>
        <w:drawing>
          <wp:inline distT="114300" distB="114300" distL="114300" distR="114300" wp14:anchorId="635D8B99" wp14:editId="16C1515D">
            <wp:extent cx="5981700" cy="3228975"/>
            <wp:effectExtent l="0" t="0" r="0" b="0"/>
            <wp:docPr id="11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981700" cy="3228975"/>
                    </a:xfrm>
                    <a:prstGeom prst="rect">
                      <a:avLst/>
                    </a:prstGeom>
                    <a:ln/>
                  </pic:spPr>
                </pic:pic>
              </a:graphicData>
            </a:graphic>
          </wp:inline>
        </w:drawing>
      </w:r>
    </w:p>
    <w:p w14:paraId="5818CE5F" w14:textId="2414B22B" w:rsidR="005447E4" w:rsidRDefault="00BD5FA5" w:rsidP="00F906CF">
      <w:pPr>
        <w:pStyle w:val="Caption"/>
        <w:rPr>
          <w:b/>
          <w:sz w:val="26"/>
          <w:szCs w:val="26"/>
        </w:rPr>
      </w:pPr>
      <w:bookmarkStart w:id="1935" w:name="_Toc136707878"/>
      <w:r>
        <w:t xml:space="preserve">Hình </w:t>
      </w:r>
      <w:fldSimple w:instr=" STYLEREF 1 \s ">
        <w:r w:rsidR="00F36D74">
          <w:rPr>
            <w:noProof/>
          </w:rPr>
          <w:t>3</w:t>
        </w:r>
      </w:fldSimple>
      <w:r w:rsidR="00F36D74">
        <w:t>.</w:t>
      </w:r>
      <w:fldSimple w:instr=" SEQ Hình \* ARABIC \s 1 ">
        <w:r w:rsidR="00F36D74">
          <w:rPr>
            <w:noProof/>
          </w:rPr>
          <w:t>15</w:t>
        </w:r>
      </w:fldSimple>
      <w:r w:rsidRPr="00634735">
        <w:t>. Usecase quản lý thông tin đơn đặt hàng</w:t>
      </w:r>
      <w:bookmarkEnd w:id="1935"/>
    </w:p>
    <w:p w14:paraId="4AB1E947" w14:textId="719141B7" w:rsidR="005447E4" w:rsidRDefault="00000000" w:rsidP="006B0856">
      <w:pPr>
        <w:pStyle w:val="Heading4"/>
      </w:pPr>
      <w:bookmarkStart w:id="1936" w:name="_heading=h.yx65d1eenfpa" w:colFirst="0" w:colLast="0"/>
      <w:bookmarkEnd w:id="1936"/>
      <w:r>
        <w:t>Usecase quản lý thông tin tài khoản khách hàng:</w:t>
      </w:r>
    </w:p>
    <w:p w14:paraId="4BBD9804" w14:textId="77777777" w:rsidR="00BD5FA5" w:rsidRDefault="00000000">
      <w:pPr>
        <w:keepNext/>
        <w:pPrChange w:id="1937" w:author="ĐÀNG ANH MIN ROG" w:date="2023-06-11T04:12:00Z">
          <w:pPr>
            <w:keepNext/>
            <w:ind w:left="-566" w:firstLine="690"/>
          </w:pPr>
        </w:pPrChange>
      </w:pPr>
      <w:bookmarkStart w:id="1938" w:name="_heading=h.jh0ykknni8pq" w:colFirst="0" w:colLast="0"/>
      <w:bookmarkEnd w:id="1938"/>
      <w:r>
        <w:rPr>
          <w:b/>
          <w:noProof/>
          <w:sz w:val="26"/>
          <w:szCs w:val="26"/>
        </w:rPr>
        <w:drawing>
          <wp:inline distT="114300" distB="114300" distL="114300" distR="114300" wp14:anchorId="115B1C07" wp14:editId="6F4EF7B4">
            <wp:extent cx="6155261" cy="2820367"/>
            <wp:effectExtent l="0" t="0" r="0" b="0"/>
            <wp:docPr id="11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6155261" cy="2820367"/>
                    </a:xfrm>
                    <a:prstGeom prst="rect">
                      <a:avLst/>
                    </a:prstGeom>
                    <a:ln/>
                  </pic:spPr>
                </pic:pic>
              </a:graphicData>
            </a:graphic>
          </wp:inline>
        </w:drawing>
      </w:r>
    </w:p>
    <w:p w14:paraId="264F2FAC" w14:textId="32E4144B" w:rsidR="005447E4" w:rsidRDefault="00BD5FA5" w:rsidP="00F906CF">
      <w:pPr>
        <w:pStyle w:val="Caption"/>
        <w:rPr>
          <w:b/>
          <w:sz w:val="26"/>
          <w:szCs w:val="26"/>
        </w:rPr>
      </w:pPr>
      <w:bookmarkStart w:id="1939" w:name="_Toc136707879"/>
      <w:r>
        <w:t xml:space="preserve">Hình </w:t>
      </w:r>
      <w:fldSimple w:instr=" STYLEREF 1 \s ">
        <w:r w:rsidR="00F36D74">
          <w:rPr>
            <w:noProof/>
          </w:rPr>
          <w:t>3</w:t>
        </w:r>
      </w:fldSimple>
      <w:r w:rsidR="00F36D74">
        <w:t>.</w:t>
      </w:r>
      <w:fldSimple w:instr=" SEQ Hình \* ARABIC \s 1 ">
        <w:r w:rsidR="00F36D74">
          <w:rPr>
            <w:noProof/>
          </w:rPr>
          <w:t>16</w:t>
        </w:r>
      </w:fldSimple>
      <w:r>
        <w:t>.</w:t>
      </w:r>
      <w:r w:rsidRPr="0060311A">
        <w:t xml:space="preserve"> Usecase quản lý thông tin tài khoản khách hàng</w:t>
      </w:r>
      <w:bookmarkEnd w:id="1939"/>
    </w:p>
    <w:p w14:paraId="46E49C05" w14:textId="7C78A065" w:rsidR="005447E4" w:rsidRDefault="00000000" w:rsidP="006B0856">
      <w:pPr>
        <w:pStyle w:val="Heading4"/>
      </w:pPr>
      <w:bookmarkStart w:id="1940" w:name="_heading=h.jfmjd9eofq91" w:colFirst="0" w:colLast="0"/>
      <w:bookmarkEnd w:id="1940"/>
      <w:r>
        <w:t>Usecase báo cáo thống kê:</w:t>
      </w:r>
    </w:p>
    <w:p w14:paraId="19DB01C5" w14:textId="77777777" w:rsidR="00BD5FA5" w:rsidRDefault="00000000">
      <w:pPr>
        <w:keepNext/>
        <w:pPrChange w:id="1941" w:author="ĐÀNG ANH MIN ROG" w:date="2023-06-11T04:12:00Z">
          <w:pPr>
            <w:keepNext/>
            <w:ind w:left="-566" w:firstLine="690"/>
          </w:pPr>
        </w:pPrChange>
      </w:pPr>
      <w:bookmarkStart w:id="1942" w:name="_heading=h.iycnr81v8b1w" w:colFirst="0" w:colLast="0"/>
      <w:bookmarkEnd w:id="1942"/>
      <w:r>
        <w:rPr>
          <w:b/>
          <w:noProof/>
          <w:sz w:val="26"/>
          <w:szCs w:val="26"/>
        </w:rPr>
        <w:lastRenderedPageBreak/>
        <w:drawing>
          <wp:inline distT="114300" distB="114300" distL="114300" distR="114300" wp14:anchorId="4381B950" wp14:editId="62AF14E4">
            <wp:extent cx="6151880" cy="2870200"/>
            <wp:effectExtent l="0" t="0" r="0" b="0"/>
            <wp:docPr id="1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6151880" cy="2870200"/>
                    </a:xfrm>
                    <a:prstGeom prst="rect">
                      <a:avLst/>
                    </a:prstGeom>
                    <a:ln/>
                  </pic:spPr>
                </pic:pic>
              </a:graphicData>
            </a:graphic>
          </wp:inline>
        </w:drawing>
      </w:r>
    </w:p>
    <w:p w14:paraId="4B42510B" w14:textId="31AFD039" w:rsidR="005447E4" w:rsidRDefault="00BD5FA5" w:rsidP="00F906CF">
      <w:pPr>
        <w:pStyle w:val="Caption"/>
        <w:rPr>
          <w:b/>
          <w:sz w:val="26"/>
          <w:szCs w:val="26"/>
        </w:rPr>
      </w:pPr>
      <w:bookmarkStart w:id="1943" w:name="_Toc136707880"/>
      <w:r>
        <w:t xml:space="preserve">Hình </w:t>
      </w:r>
      <w:fldSimple w:instr=" STYLEREF 1 \s ">
        <w:r w:rsidR="00F36D74">
          <w:rPr>
            <w:noProof/>
          </w:rPr>
          <w:t>3</w:t>
        </w:r>
      </w:fldSimple>
      <w:r w:rsidR="00F36D74">
        <w:t>.</w:t>
      </w:r>
      <w:fldSimple w:instr=" SEQ Hình \* ARABIC \s 1 ">
        <w:r w:rsidR="00F36D74">
          <w:rPr>
            <w:noProof/>
          </w:rPr>
          <w:t>17</w:t>
        </w:r>
      </w:fldSimple>
      <w:r>
        <w:t xml:space="preserve">. </w:t>
      </w:r>
      <w:r w:rsidRPr="0035279F">
        <w:t>Usecase báo cáo thống kê</w:t>
      </w:r>
      <w:bookmarkEnd w:id="1943"/>
    </w:p>
    <w:p w14:paraId="4A2BFC0C" w14:textId="49AB3F47" w:rsidR="005447E4" w:rsidRDefault="00000000" w:rsidP="006B0856">
      <w:pPr>
        <w:pStyle w:val="Heading3"/>
      </w:pPr>
      <w:bookmarkStart w:id="1944" w:name="_heading=h.wzo6d83wh97" w:colFirst="0" w:colLast="0"/>
      <w:bookmarkStart w:id="1945" w:name="_Toc136708510"/>
      <w:bookmarkStart w:id="1946" w:name="_Toc137358866"/>
      <w:bookmarkEnd w:id="1944"/>
      <w:r>
        <w:t>Mô hình cơ sở dữ liệu:</w:t>
      </w:r>
      <w:bookmarkEnd w:id="1945"/>
      <w:bookmarkEnd w:id="1946"/>
    </w:p>
    <w:p w14:paraId="1471252A" w14:textId="3C0E38E5" w:rsidR="005447E4" w:rsidRDefault="00000000" w:rsidP="006B0856">
      <w:pPr>
        <w:pStyle w:val="Heading4"/>
      </w:pPr>
      <w:bookmarkStart w:id="1947" w:name="_heading=h.jb3xc1fwcj0p" w:colFirst="0" w:colLast="0"/>
      <w:bookmarkEnd w:id="1947"/>
      <w:r>
        <w:t>Sơ đồ trong MSSQL:</w:t>
      </w:r>
    </w:p>
    <w:p w14:paraId="38A86CFE" w14:textId="77777777" w:rsidR="00BD5FA5" w:rsidRDefault="00000000" w:rsidP="00BD5FA5">
      <w:pPr>
        <w:keepNext/>
        <w:spacing w:before="280" w:after="280"/>
      </w:pPr>
      <w:r>
        <w:rPr>
          <w:noProof/>
          <w:sz w:val="26"/>
          <w:szCs w:val="26"/>
        </w:rPr>
        <w:drawing>
          <wp:inline distT="0" distB="0" distL="0" distR="0" wp14:anchorId="71C15F11" wp14:editId="6A03D7ED">
            <wp:extent cx="4169229" cy="2982686"/>
            <wp:effectExtent l="0" t="0" r="3175" b="8255"/>
            <wp:docPr id="1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4185579" cy="2994383"/>
                    </a:xfrm>
                    <a:prstGeom prst="rect">
                      <a:avLst/>
                    </a:prstGeom>
                    <a:ln/>
                  </pic:spPr>
                </pic:pic>
              </a:graphicData>
            </a:graphic>
          </wp:inline>
        </w:drawing>
      </w:r>
    </w:p>
    <w:p w14:paraId="53AB76B3" w14:textId="4F40EBA5" w:rsidR="005447E4" w:rsidRDefault="00BD5FA5" w:rsidP="00F906CF">
      <w:pPr>
        <w:pStyle w:val="Caption"/>
        <w:rPr>
          <w:b/>
          <w:sz w:val="26"/>
          <w:szCs w:val="26"/>
        </w:rPr>
      </w:pPr>
      <w:bookmarkStart w:id="1948" w:name="_Toc136707881"/>
      <w:r>
        <w:t xml:space="preserve">Hình </w:t>
      </w:r>
      <w:fldSimple w:instr=" STYLEREF 1 \s ">
        <w:r w:rsidR="00F36D74">
          <w:rPr>
            <w:noProof/>
          </w:rPr>
          <w:t>3</w:t>
        </w:r>
      </w:fldSimple>
      <w:r w:rsidR="00F36D74">
        <w:t>.</w:t>
      </w:r>
      <w:fldSimple w:instr=" SEQ Hình \* ARABIC \s 1 ">
        <w:r w:rsidR="00F36D74">
          <w:rPr>
            <w:noProof/>
          </w:rPr>
          <w:t>18</w:t>
        </w:r>
      </w:fldSimple>
      <w:r>
        <w:t xml:space="preserve">. </w:t>
      </w:r>
      <w:r w:rsidRPr="00805E15">
        <w:t xml:space="preserve">Sơ đồ </w:t>
      </w:r>
      <w:r>
        <w:t xml:space="preserve">Diagram </w:t>
      </w:r>
      <w:r w:rsidRPr="00805E15">
        <w:t>trong MSSQL</w:t>
      </w:r>
      <w:bookmarkEnd w:id="1948"/>
    </w:p>
    <w:p w14:paraId="73F5A4F0" w14:textId="1BCFFC86" w:rsidR="005447E4" w:rsidRDefault="00000000" w:rsidP="006B0856">
      <w:pPr>
        <w:pStyle w:val="Heading4"/>
      </w:pPr>
      <w:bookmarkStart w:id="1949" w:name="_heading=h.52kfqn2im04x" w:colFirst="0" w:colLast="0"/>
      <w:bookmarkEnd w:id="1949"/>
      <w:r>
        <w:lastRenderedPageBreak/>
        <w:t>Giải thích thuộc tính trong cơ sở dữ liệu:</w:t>
      </w:r>
    </w:p>
    <w:p w14:paraId="31C58B51" w14:textId="77777777" w:rsidR="005447E4" w:rsidRDefault="00000000">
      <w:pPr>
        <w:numPr>
          <w:ilvl w:val="0"/>
          <w:numId w:val="2"/>
        </w:numPr>
        <w:spacing w:before="280" w:after="280"/>
        <w:jc w:val="both"/>
        <w:rPr>
          <w:sz w:val="26"/>
          <w:szCs w:val="26"/>
        </w:rPr>
      </w:pPr>
      <w:r>
        <w:rPr>
          <w:sz w:val="26"/>
          <w:szCs w:val="26"/>
        </w:rPr>
        <w:t xml:space="preserve">Bảng Customer </w:t>
      </w:r>
    </w:p>
    <w:tbl>
      <w:tblPr>
        <w:tblStyle w:val="af1"/>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
        <w:gridCol w:w="2527"/>
        <w:gridCol w:w="1569"/>
        <w:gridCol w:w="918"/>
        <w:gridCol w:w="805"/>
        <w:gridCol w:w="2101"/>
      </w:tblGrid>
      <w:tr w:rsidR="005447E4" w14:paraId="3AC67A52" w14:textId="77777777">
        <w:tc>
          <w:tcPr>
            <w:tcW w:w="710" w:type="dxa"/>
          </w:tcPr>
          <w:p w14:paraId="027E6D49" w14:textId="77777777" w:rsidR="005447E4" w:rsidRDefault="00000000">
            <w:pPr>
              <w:spacing w:line="360" w:lineRule="auto"/>
              <w:rPr>
                <w:sz w:val="26"/>
                <w:szCs w:val="26"/>
              </w:rPr>
            </w:pPr>
            <w:r>
              <w:rPr>
                <w:sz w:val="26"/>
                <w:szCs w:val="26"/>
              </w:rPr>
              <w:t>STT</w:t>
            </w:r>
          </w:p>
        </w:tc>
        <w:tc>
          <w:tcPr>
            <w:tcW w:w="2527" w:type="dxa"/>
          </w:tcPr>
          <w:p w14:paraId="4733283D" w14:textId="77777777" w:rsidR="005447E4" w:rsidRDefault="00000000">
            <w:pPr>
              <w:spacing w:line="360" w:lineRule="auto"/>
              <w:rPr>
                <w:sz w:val="26"/>
                <w:szCs w:val="26"/>
              </w:rPr>
            </w:pPr>
            <w:r>
              <w:rPr>
                <w:sz w:val="26"/>
                <w:szCs w:val="26"/>
              </w:rPr>
              <w:t>Tên Thuộc tính</w:t>
            </w:r>
          </w:p>
        </w:tc>
        <w:tc>
          <w:tcPr>
            <w:tcW w:w="1569" w:type="dxa"/>
          </w:tcPr>
          <w:p w14:paraId="109B9823" w14:textId="77777777" w:rsidR="005447E4" w:rsidRDefault="00000000">
            <w:pPr>
              <w:spacing w:line="360" w:lineRule="auto"/>
              <w:rPr>
                <w:sz w:val="26"/>
                <w:szCs w:val="26"/>
              </w:rPr>
            </w:pPr>
            <w:r>
              <w:rPr>
                <w:sz w:val="26"/>
                <w:szCs w:val="26"/>
              </w:rPr>
              <w:t>Kiểu dữ liệu</w:t>
            </w:r>
          </w:p>
        </w:tc>
        <w:tc>
          <w:tcPr>
            <w:tcW w:w="918" w:type="dxa"/>
          </w:tcPr>
          <w:p w14:paraId="3C283761" w14:textId="77777777" w:rsidR="005447E4" w:rsidRDefault="00000000">
            <w:pPr>
              <w:spacing w:line="360" w:lineRule="auto"/>
              <w:rPr>
                <w:sz w:val="26"/>
                <w:szCs w:val="26"/>
              </w:rPr>
            </w:pPr>
            <w:r>
              <w:rPr>
                <w:sz w:val="26"/>
                <w:szCs w:val="26"/>
              </w:rPr>
              <w:t xml:space="preserve">Độ dài </w:t>
            </w:r>
          </w:p>
        </w:tc>
        <w:tc>
          <w:tcPr>
            <w:tcW w:w="805" w:type="dxa"/>
          </w:tcPr>
          <w:p w14:paraId="6DE154B5" w14:textId="77777777" w:rsidR="005447E4" w:rsidRDefault="00000000">
            <w:pPr>
              <w:spacing w:line="360" w:lineRule="auto"/>
              <w:rPr>
                <w:sz w:val="26"/>
                <w:szCs w:val="26"/>
              </w:rPr>
            </w:pPr>
            <w:r>
              <w:rPr>
                <w:sz w:val="26"/>
                <w:szCs w:val="26"/>
              </w:rPr>
              <w:t>Khóa</w:t>
            </w:r>
          </w:p>
        </w:tc>
        <w:tc>
          <w:tcPr>
            <w:tcW w:w="2101" w:type="dxa"/>
          </w:tcPr>
          <w:p w14:paraId="787BA71A" w14:textId="77777777" w:rsidR="005447E4" w:rsidRDefault="00000000">
            <w:pPr>
              <w:spacing w:line="360" w:lineRule="auto"/>
              <w:rPr>
                <w:sz w:val="26"/>
                <w:szCs w:val="26"/>
              </w:rPr>
            </w:pPr>
            <w:r>
              <w:rPr>
                <w:sz w:val="26"/>
                <w:szCs w:val="26"/>
              </w:rPr>
              <w:t>Mô tả</w:t>
            </w:r>
          </w:p>
        </w:tc>
      </w:tr>
      <w:tr w:rsidR="005447E4" w14:paraId="76B2BA17" w14:textId="77777777">
        <w:tc>
          <w:tcPr>
            <w:tcW w:w="710" w:type="dxa"/>
          </w:tcPr>
          <w:p w14:paraId="6B4F6897" w14:textId="77777777" w:rsidR="005447E4" w:rsidRDefault="00000000">
            <w:pPr>
              <w:spacing w:line="360" w:lineRule="auto"/>
              <w:rPr>
                <w:sz w:val="26"/>
                <w:szCs w:val="26"/>
              </w:rPr>
            </w:pPr>
            <w:r>
              <w:rPr>
                <w:sz w:val="26"/>
                <w:szCs w:val="26"/>
              </w:rPr>
              <w:t>1</w:t>
            </w:r>
          </w:p>
        </w:tc>
        <w:tc>
          <w:tcPr>
            <w:tcW w:w="2527" w:type="dxa"/>
          </w:tcPr>
          <w:p w14:paraId="606C49A9" w14:textId="77777777" w:rsidR="005447E4" w:rsidRDefault="00000000">
            <w:pPr>
              <w:spacing w:line="360" w:lineRule="auto"/>
              <w:rPr>
                <w:sz w:val="26"/>
                <w:szCs w:val="26"/>
              </w:rPr>
            </w:pPr>
            <w:r>
              <w:rPr>
                <w:sz w:val="26"/>
                <w:szCs w:val="26"/>
              </w:rPr>
              <w:t>CustomerId</w:t>
            </w:r>
          </w:p>
        </w:tc>
        <w:tc>
          <w:tcPr>
            <w:tcW w:w="1569" w:type="dxa"/>
          </w:tcPr>
          <w:p w14:paraId="3552CC4F" w14:textId="77777777" w:rsidR="005447E4" w:rsidRDefault="00000000">
            <w:pPr>
              <w:spacing w:line="360" w:lineRule="auto"/>
              <w:rPr>
                <w:sz w:val="26"/>
                <w:szCs w:val="26"/>
              </w:rPr>
            </w:pPr>
            <w:r>
              <w:rPr>
                <w:sz w:val="26"/>
                <w:szCs w:val="26"/>
              </w:rPr>
              <w:t>Int</w:t>
            </w:r>
          </w:p>
        </w:tc>
        <w:tc>
          <w:tcPr>
            <w:tcW w:w="918" w:type="dxa"/>
          </w:tcPr>
          <w:p w14:paraId="4474CC77" w14:textId="77777777" w:rsidR="005447E4" w:rsidRDefault="005447E4">
            <w:pPr>
              <w:spacing w:line="360" w:lineRule="auto"/>
              <w:rPr>
                <w:sz w:val="26"/>
                <w:szCs w:val="26"/>
              </w:rPr>
            </w:pPr>
          </w:p>
        </w:tc>
        <w:tc>
          <w:tcPr>
            <w:tcW w:w="805" w:type="dxa"/>
          </w:tcPr>
          <w:p w14:paraId="4FD4BBEF" w14:textId="77777777" w:rsidR="005447E4" w:rsidRDefault="00000000">
            <w:pPr>
              <w:spacing w:line="360" w:lineRule="auto"/>
              <w:rPr>
                <w:sz w:val="26"/>
                <w:szCs w:val="26"/>
              </w:rPr>
            </w:pPr>
            <w:r>
              <w:rPr>
                <w:sz w:val="26"/>
                <w:szCs w:val="26"/>
              </w:rPr>
              <w:t>PK</w:t>
            </w:r>
          </w:p>
        </w:tc>
        <w:tc>
          <w:tcPr>
            <w:tcW w:w="2101" w:type="dxa"/>
          </w:tcPr>
          <w:p w14:paraId="2F3A9D56" w14:textId="77777777" w:rsidR="005447E4" w:rsidRDefault="00000000">
            <w:pPr>
              <w:spacing w:line="360" w:lineRule="auto"/>
              <w:rPr>
                <w:sz w:val="26"/>
                <w:szCs w:val="26"/>
              </w:rPr>
            </w:pPr>
            <w:r>
              <w:rPr>
                <w:sz w:val="26"/>
                <w:szCs w:val="26"/>
              </w:rPr>
              <w:t>ID người dùng</w:t>
            </w:r>
          </w:p>
        </w:tc>
      </w:tr>
      <w:tr w:rsidR="005447E4" w14:paraId="53B0B269" w14:textId="77777777">
        <w:tc>
          <w:tcPr>
            <w:tcW w:w="710" w:type="dxa"/>
          </w:tcPr>
          <w:p w14:paraId="4199F9FE" w14:textId="77777777" w:rsidR="005447E4" w:rsidRDefault="00000000">
            <w:pPr>
              <w:spacing w:line="360" w:lineRule="auto"/>
              <w:rPr>
                <w:sz w:val="26"/>
                <w:szCs w:val="26"/>
              </w:rPr>
            </w:pPr>
            <w:r>
              <w:rPr>
                <w:sz w:val="26"/>
                <w:szCs w:val="26"/>
              </w:rPr>
              <w:t>2</w:t>
            </w:r>
          </w:p>
        </w:tc>
        <w:tc>
          <w:tcPr>
            <w:tcW w:w="2527" w:type="dxa"/>
          </w:tcPr>
          <w:p w14:paraId="4B186601" w14:textId="77777777" w:rsidR="005447E4" w:rsidRDefault="00000000">
            <w:pPr>
              <w:spacing w:line="360" w:lineRule="auto"/>
              <w:rPr>
                <w:sz w:val="26"/>
                <w:szCs w:val="26"/>
              </w:rPr>
            </w:pPr>
            <w:r>
              <w:rPr>
                <w:sz w:val="26"/>
                <w:szCs w:val="26"/>
              </w:rPr>
              <w:t>CustomerFullName</w:t>
            </w:r>
          </w:p>
        </w:tc>
        <w:tc>
          <w:tcPr>
            <w:tcW w:w="1569" w:type="dxa"/>
          </w:tcPr>
          <w:p w14:paraId="020E2150" w14:textId="77777777" w:rsidR="005447E4" w:rsidRDefault="00000000">
            <w:pPr>
              <w:spacing w:line="360" w:lineRule="auto"/>
              <w:rPr>
                <w:sz w:val="26"/>
                <w:szCs w:val="26"/>
              </w:rPr>
            </w:pPr>
            <w:r>
              <w:rPr>
                <w:sz w:val="26"/>
                <w:szCs w:val="26"/>
              </w:rPr>
              <w:t>Nvarchar</w:t>
            </w:r>
          </w:p>
        </w:tc>
        <w:tc>
          <w:tcPr>
            <w:tcW w:w="918" w:type="dxa"/>
          </w:tcPr>
          <w:p w14:paraId="7320B195" w14:textId="77777777" w:rsidR="005447E4" w:rsidRDefault="00000000">
            <w:pPr>
              <w:spacing w:line="360" w:lineRule="auto"/>
              <w:rPr>
                <w:sz w:val="26"/>
                <w:szCs w:val="26"/>
              </w:rPr>
            </w:pPr>
            <w:r>
              <w:rPr>
                <w:sz w:val="26"/>
                <w:szCs w:val="26"/>
              </w:rPr>
              <w:t>50</w:t>
            </w:r>
          </w:p>
        </w:tc>
        <w:tc>
          <w:tcPr>
            <w:tcW w:w="805" w:type="dxa"/>
          </w:tcPr>
          <w:p w14:paraId="484991D3" w14:textId="77777777" w:rsidR="005447E4" w:rsidRDefault="005447E4">
            <w:pPr>
              <w:spacing w:line="360" w:lineRule="auto"/>
              <w:rPr>
                <w:sz w:val="26"/>
                <w:szCs w:val="26"/>
              </w:rPr>
            </w:pPr>
          </w:p>
        </w:tc>
        <w:tc>
          <w:tcPr>
            <w:tcW w:w="2101" w:type="dxa"/>
          </w:tcPr>
          <w:p w14:paraId="496C1D66" w14:textId="77777777" w:rsidR="005447E4" w:rsidRDefault="00000000">
            <w:pPr>
              <w:spacing w:line="360" w:lineRule="auto"/>
              <w:rPr>
                <w:sz w:val="26"/>
                <w:szCs w:val="26"/>
              </w:rPr>
            </w:pPr>
            <w:r>
              <w:rPr>
                <w:sz w:val="26"/>
                <w:szCs w:val="26"/>
              </w:rPr>
              <w:t>Họ tên người dùng</w:t>
            </w:r>
          </w:p>
        </w:tc>
      </w:tr>
      <w:tr w:rsidR="005447E4" w14:paraId="5E4DB680" w14:textId="77777777">
        <w:tc>
          <w:tcPr>
            <w:tcW w:w="710" w:type="dxa"/>
          </w:tcPr>
          <w:p w14:paraId="3CB9569D" w14:textId="77777777" w:rsidR="005447E4" w:rsidRDefault="00000000">
            <w:pPr>
              <w:spacing w:line="360" w:lineRule="auto"/>
              <w:rPr>
                <w:sz w:val="26"/>
                <w:szCs w:val="26"/>
              </w:rPr>
            </w:pPr>
            <w:r>
              <w:rPr>
                <w:sz w:val="26"/>
                <w:szCs w:val="26"/>
              </w:rPr>
              <w:t>3</w:t>
            </w:r>
          </w:p>
        </w:tc>
        <w:tc>
          <w:tcPr>
            <w:tcW w:w="2527" w:type="dxa"/>
          </w:tcPr>
          <w:p w14:paraId="2D3C912A" w14:textId="77777777" w:rsidR="005447E4" w:rsidRDefault="00000000">
            <w:pPr>
              <w:spacing w:line="360" w:lineRule="auto"/>
              <w:rPr>
                <w:sz w:val="26"/>
                <w:szCs w:val="26"/>
              </w:rPr>
            </w:pPr>
            <w:r>
              <w:rPr>
                <w:sz w:val="26"/>
                <w:szCs w:val="26"/>
              </w:rPr>
              <w:t>CustomerUserName</w:t>
            </w:r>
          </w:p>
        </w:tc>
        <w:tc>
          <w:tcPr>
            <w:tcW w:w="1569" w:type="dxa"/>
          </w:tcPr>
          <w:p w14:paraId="0799C0B8" w14:textId="77777777" w:rsidR="005447E4" w:rsidRDefault="00000000">
            <w:pPr>
              <w:spacing w:line="360" w:lineRule="auto"/>
              <w:rPr>
                <w:sz w:val="26"/>
                <w:szCs w:val="26"/>
              </w:rPr>
            </w:pPr>
            <w:r>
              <w:rPr>
                <w:sz w:val="26"/>
                <w:szCs w:val="26"/>
              </w:rPr>
              <w:t>Varchar</w:t>
            </w:r>
          </w:p>
        </w:tc>
        <w:tc>
          <w:tcPr>
            <w:tcW w:w="918" w:type="dxa"/>
          </w:tcPr>
          <w:p w14:paraId="3082F8C2" w14:textId="77777777" w:rsidR="005447E4" w:rsidRDefault="00000000">
            <w:pPr>
              <w:spacing w:line="360" w:lineRule="auto"/>
              <w:rPr>
                <w:sz w:val="26"/>
                <w:szCs w:val="26"/>
              </w:rPr>
            </w:pPr>
            <w:r>
              <w:rPr>
                <w:sz w:val="26"/>
                <w:szCs w:val="26"/>
              </w:rPr>
              <w:t>50</w:t>
            </w:r>
          </w:p>
        </w:tc>
        <w:tc>
          <w:tcPr>
            <w:tcW w:w="805" w:type="dxa"/>
          </w:tcPr>
          <w:p w14:paraId="2B8E00DF" w14:textId="77777777" w:rsidR="005447E4" w:rsidRDefault="005447E4">
            <w:pPr>
              <w:spacing w:line="360" w:lineRule="auto"/>
              <w:rPr>
                <w:sz w:val="26"/>
                <w:szCs w:val="26"/>
              </w:rPr>
            </w:pPr>
          </w:p>
        </w:tc>
        <w:tc>
          <w:tcPr>
            <w:tcW w:w="2101" w:type="dxa"/>
          </w:tcPr>
          <w:p w14:paraId="01C42F0D" w14:textId="77777777" w:rsidR="005447E4" w:rsidRDefault="00000000">
            <w:pPr>
              <w:spacing w:line="360" w:lineRule="auto"/>
              <w:rPr>
                <w:sz w:val="26"/>
                <w:szCs w:val="26"/>
              </w:rPr>
            </w:pPr>
            <w:r>
              <w:rPr>
                <w:sz w:val="26"/>
                <w:szCs w:val="26"/>
              </w:rPr>
              <w:t>Tên đăng nhập</w:t>
            </w:r>
          </w:p>
        </w:tc>
      </w:tr>
      <w:tr w:rsidR="005447E4" w14:paraId="0CF7C0BB" w14:textId="77777777">
        <w:tc>
          <w:tcPr>
            <w:tcW w:w="710" w:type="dxa"/>
          </w:tcPr>
          <w:p w14:paraId="665F2FDB" w14:textId="77777777" w:rsidR="005447E4" w:rsidRDefault="00000000">
            <w:pPr>
              <w:spacing w:line="360" w:lineRule="auto"/>
              <w:rPr>
                <w:sz w:val="26"/>
                <w:szCs w:val="26"/>
              </w:rPr>
            </w:pPr>
            <w:r>
              <w:rPr>
                <w:sz w:val="26"/>
                <w:szCs w:val="26"/>
              </w:rPr>
              <w:t>4</w:t>
            </w:r>
          </w:p>
        </w:tc>
        <w:tc>
          <w:tcPr>
            <w:tcW w:w="2527" w:type="dxa"/>
          </w:tcPr>
          <w:p w14:paraId="6CBBCFDA" w14:textId="77777777" w:rsidR="005447E4" w:rsidRDefault="00000000">
            <w:pPr>
              <w:spacing w:line="360" w:lineRule="auto"/>
              <w:rPr>
                <w:sz w:val="26"/>
                <w:szCs w:val="26"/>
              </w:rPr>
            </w:pPr>
            <w:r>
              <w:rPr>
                <w:sz w:val="26"/>
                <w:szCs w:val="26"/>
              </w:rPr>
              <w:t>CustomerPassword</w:t>
            </w:r>
          </w:p>
        </w:tc>
        <w:tc>
          <w:tcPr>
            <w:tcW w:w="1569" w:type="dxa"/>
          </w:tcPr>
          <w:p w14:paraId="7C21E297" w14:textId="77777777" w:rsidR="005447E4" w:rsidRDefault="00000000">
            <w:pPr>
              <w:spacing w:line="360" w:lineRule="auto"/>
              <w:rPr>
                <w:sz w:val="26"/>
                <w:szCs w:val="26"/>
              </w:rPr>
            </w:pPr>
            <w:r>
              <w:rPr>
                <w:sz w:val="26"/>
                <w:szCs w:val="26"/>
              </w:rPr>
              <w:t>Varchar</w:t>
            </w:r>
          </w:p>
        </w:tc>
        <w:tc>
          <w:tcPr>
            <w:tcW w:w="918" w:type="dxa"/>
          </w:tcPr>
          <w:p w14:paraId="3AFEB98F" w14:textId="77777777" w:rsidR="005447E4" w:rsidRDefault="00000000">
            <w:pPr>
              <w:spacing w:line="360" w:lineRule="auto"/>
              <w:rPr>
                <w:sz w:val="26"/>
                <w:szCs w:val="26"/>
              </w:rPr>
            </w:pPr>
            <w:r>
              <w:rPr>
                <w:sz w:val="26"/>
                <w:szCs w:val="26"/>
              </w:rPr>
              <w:t>50</w:t>
            </w:r>
          </w:p>
        </w:tc>
        <w:tc>
          <w:tcPr>
            <w:tcW w:w="805" w:type="dxa"/>
          </w:tcPr>
          <w:p w14:paraId="592182C8" w14:textId="77777777" w:rsidR="005447E4" w:rsidRDefault="005447E4">
            <w:pPr>
              <w:spacing w:line="360" w:lineRule="auto"/>
              <w:rPr>
                <w:sz w:val="26"/>
                <w:szCs w:val="26"/>
              </w:rPr>
            </w:pPr>
          </w:p>
        </w:tc>
        <w:tc>
          <w:tcPr>
            <w:tcW w:w="2101" w:type="dxa"/>
          </w:tcPr>
          <w:p w14:paraId="75A318B5" w14:textId="77777777" w:rsidR="005447E4" w:rsidRDefault="00000000">
            <w:pPr>
              <w:spacing w:line="360" w:lineRule="auto"/>
              <w:rPr>
                <w:sz w:val="26"/>
                <w:szCs w:val="26"/>
              </w:rPr>
            </w:pPr>
            <w:r>
              <w:rPr>
                <w:sz w:val="26"/>
                <w:szCs w:val="26"/>
              </w:rPr>
              <w:t>Mật khẩu được mã hóa</w:t>
            </w:r>
          </w:p>
        </w:tc>
      </w:tr>
      <w:tr w:rsidR="005447E4" w14:paraId="3382D97F" w14:textId="77777777">
        <w:tc>
          <w:tcPr>
            <w:tcW w:w="710" w:type="dxa"/>
          </w:tcPr>
          <w:p w14:paraId="17A98BD8" w14:textId="77777777" w:rsidR="005447E4" w:rsidRDefault="00000000">
            <w:pPr>
              <w:spacing w:line="360" w:lineRule="auto"/>
              <w:rPr>
                <w:sz w:val="26"/>
                <w:szCs w:val="26"/>
              </w:rPr>
            </w:pPr>
            <w:r>
              <w:rPr>
                <w:sz w:val="26"/>
                <w:szCs w:val="26"/>
              </w:rPr>
              <w:t>5</w:t>
            </w:r>
          </w:p>
        </w:tc>
        <w:tc>
          <w:tcPr>
            <w:tcW w:w="2527" w:type="dxa"/>
          </w:tcPr>
          <w:p w14:paraId="5E66A300" w14:textId="77777777" w:rsidR="005447E4" w:rsidRDefault="00000000">
            <w:pPr>
              <w:spacing w:line="360" w:lineRule="auto"/>
              <w:rPr>
                <w:sz w:val="26"/>
                <w:szCs w:val="26"/>
              </w:rPr>
            </w:pPr>
            <w:r>
              <w:rPr>
                <w:sz w:val="26"/>
                <w:szCs w:val="26"/>
              </w:rPr>
              <w:t>CustomerDateCreated</w:t>
            </w:r>
          </w:p>
        </w:tc>
        <w:tc>
          <w:tcPr>
            <w:tcW w:w="1569" w:type="dxa"/>
          </w:tcPr>
          <w:p w14:paraId="2288266C" w14:textId="77777777" w:rsidR="005447E4" w:rsidRDefault="00000000">
            <w:pPr>
              <w:spacing w:line="360" w:lineRule="auto"/>
              <w:rPr>
                <w:sz w:val="26"/>
                <w:szCs w:val="26"/>
              </w:rPr>
            </w:pPr>
            <w:r>
              <w:rPr>
                <w:sz w:val="26"/>
                <w:szCs w:val="26"/>
              </w:rPr>
              <w:t>Datetime2</w:t>
            </w:r>
          </w:p>
        </w:tc>
        <w:tc>
          <w:tcPr>
            <w:tcW w:w="918" w:type="dxa"/>
          </w:tcPr>
          <w:p w14:paraId="5C36B488" w14:textId="77777777" w:rsidR="005447E4" w:rsidRDefault="00000000">
            <w:pPr>
              <w:spacing w:line="360" w:lineRule="auto"/>
              <w:rPr>
                <w:sz w:val="26"/>
                <w:szCs w:val="26"/>
              </w:rPr>
            </w:pPr>
            <w:r>
              <w:rPr>
                <w:sz w:val="26"/>
                <w:szCs w:val="26"/>
              </w:rPr>
              <w:t>7</w:t>
            </w:r>
          </w:p>
        </w:tc>
        <w:tc>
          <w:tcPr>
            <w:tcW w:w="805" w:type="dxa"/>
          </w:tcPr>
          <w:p w14:paraId="39B8A132" w14:textId="77777777" w:rsidR="005447E4" w:rsidRDefault="005447E4">
            <w:pPr>
              <w:spacing w:line="360" w:lineRule="auto"/>
              <w:rPr>
                <w:sz w:val="26"/>
                <w:szCs w:val="26"/>
              </w:rPr>
            </w:pPr>
          </w:p>
        </w:tc>
        <w:tc>
          <w:tcPr>
            <w:tcW w:w="2101" w:type="dxa"/>
          </w:tcPr>
          <w:p w14:paraId="7B0CC231" w14:textId="77777777" w:rsidR="005447E4" w:rsidRDefault="00000000">
            <w:pPr>
              <w:spacing w:line="360" w:lineRule="auto"/>
              <w:rPr>
                <w:sz w:val="26"/>
                <w:szCs w:val="26"/>
              </w:rPr>
            </w:pPr>
            <w:r>
              <w:rPr>
                <w:sz w:val="26"/>
                <w:szCs w:val="26"/>
              </w:rPr>
              <w:t>Ngày đăng ký</w:t>
            </w:r>
          </w:p>
        </w:tc>
      </w:tr>
      <w:tr w:rsidR="005447E4" w14:paraId="692E031A" w14:textId="77777777">
        <w:tc>
          <w:tcPr>
            <w:tcW w:w="710" w:type="dxa"/>
          </w:tcPr>
          <w:p w14:paraId="3DDEB52E" w14:textId="77777777" w:rsidR="005447E4" w:rsidRDefault="00000000">
            <w:pPr>
              <w:spacing w:line="360" w:lineRule="auto"/>
              <w:rPr>
                <w:sz w:val="26"/>
                <w:szCs w:val="26"/>
              </w:rPr>
            </w:pPr>
            <w:r>
              <w:rPr>
                <w:sz w:val="26"/>
                <w:szCs w:val="26"/>
              </w:rPr>
              <w:t>6</w:t>
            </w:r>
          </w:p>
        </w:tc>
        <w:tc>
          <w:tcPr>
            <w:tcW w:w="2527" w:type="dxa"/>
          </w:tcPr>
          <w:p w14:paraId="23D96999" w14:textId="77777777" w:rsidR="005447E4" w:rsidRDefault="00000000">
            <w:pPr>
              <w:spacing w:line="360" w:lineRule="auto"/>
              <w:rPr>
                <w:sz w:val="26"/>
                <w:szCs w:val="26"/>
              </w:rPr>
            </w:pPr>
            <w:r>
              <w:rPr>
                <w:sz w:val="26"/>
                <w:szCs w:val="26"/>
              </w:rPr>
              <w:t>CustomerEmail</w:t>
            </w:r>
          </w:p>
        </w:tc>
        <w:tc>
          <w:tcPr>
            <w:tcW w:w="1569" w:type="dxa"/>
          </w:tcPr>
          <w:p w14:paraId="66B4DBC9" w14:textId="77777777" w:rsidR="005447E4" w:rsidRDefault="00000000">
            <w:pPr>
              <w:spacing w:line="360" w:lineRule="auto"/>
              <w:rPr>
                <w:sz w:val="26"/>
                <w:szCs w:val="26"/>
              </w:rPr>
            </w:pPr>
            <w:r>
              <w:rPr>
                <w:sz w:val="26"/>
                <w:szCs w:val="26"/>
              </w:rPr>
              <w:t>Varchar</w:t>
            </w:r>
          </w:p>
        </w:tc>
        <w:tc>
          <w:tcPr>
            <w:tcW w:w="918" w:type="dxa"/>
          </w:tcPr>
          <w:p w14:paraId="4360999E" w14:textId="77777777" w:rsidR="005447E4" w:rsidRDefault="00000000">
            <w:pPr>
              <w:spacing w:line="360" w:lineRule="auto"/>
              <w:rPr>
                <w:sz w:val="26"/>
                <w:szCs w:val="26"/>
              </w:rPr>
            </w:pPr>
            <w:r>
              <w:rPr>
                <w:sz w:val="26"/>
                <w:szCs w:val="26"/>
              </w:rPr>
              <w:t>50</w:t>
            </w:r>
          </w:p>
        </w:tc>
        <w:tc>
          <w:tcPr>
            <w:tcW w:w="805" w:type="dxa"/>
          </w:tcPr>
          <w:p w14:paraId="6BF215F1" w14:textId="77777777" w:rsidR="005447E4" w:rsidRDefault="005447E4">
            <w:pPr>
              <w:spacing w:line="360" w:lineRule="auto"/>
              <w:rPr>
                <w:sz w:val="26"/>
                <w:szCs w:val="26"/>
              </w:rPr>
            </w:pPr>
          </w:p>
        </w:tc>
        <w:tc>
          <w:tcPr>
            <w:tcW w:w="2101" w:type="dxa"/>
          </w:tcPr>
          <w:p w14:paraId="4140ACB2" w14:textId="77777777" w:rsidR="005447E4" w:rsidRDefault="00000000">
            <w:pPr>
              <w:spacing w:line="360" w:lineRule="auto"/>
              <w:rPr>
                <w:sz w:val="26"/>
                <w:szCs w:val="26"/>
              </w:rPr>
            </w:pPr>
            <w:r>
              <w:rPr>
                <w:sz w:val="26"/>
                <w:szCs w:val="26"/>
              </w:rPr>
              <w:t>Email</w:t>
            </w:r>
          </w:p>
        </w:tc>
      </w:tr>
      <w:tr w:rsidR="005447E4" w14:paraId="6F79985F" w14:textId="77777777">
        <w:tc>
          <w:tcPr>
            <w:tcW w:w="710" w:type="dxa"/>
          </w:tcPr>
          <w:p w14:paraId="2539DF81" w14:textId="77777777" w:rsidR="005447E4" w:rsidRDefault="00000000">
            <w:pPr>
              <w:spacing w:line="360" w:lineRule="auto"/>
              <w:rPr>
                <w:sz w:val="26"/>
                <w:szCs w:val="26"/>
              </w:rPr>
            </w:pPr>
            <w:r>
              <w:rPr>
                <w:sz w:val="26"/>
                <w:szCs w:val="26"/>
              </w:rPr>
              <w:t>7</w:t>
            </w:r>
          </w:p>
        </w:tc>
        <w:tc>
          <w:tcPr>
            <w:tcW w:w="2527" w:type="dxa"/>
          </w:tcPr>
          <w:p w14:paraId="38401049" w14:textId="77777777" w:rsidR="005447E4" w:rsidRDefault="00000000">
            <w:pPr>
              <w:spacing w:line="360" w:lineRule="auto"/>
              <w:rPr>
                <w:sz w:val="26"/>
                <w:szCs w:val="26"/>
              </w:rPr>
            </w:pPr>
            <w:r>
              <w:rPr>
                <w:sz w:val="26"/>
                <w:szCs w:val="26"/>
              </w:rPr>
              <w:t>CustomerAddress</w:t>
            </w:r>
          </w:p>
        </w:tc>
        <w:tc>
          <w:tcPr>
            <w:tcW w:w="1569" w:type="dxa"/>
          </w:tcPr>
          <w:p w14:paraId="0CBD91BF" w14:textId="77777777" w:rsidR="005447E4" w:rsidRDefault="00000000">
            <w:pPr>
              <w:spacing w:line="360" w:lineRule="auto"/>
              <w:rPr>
                <w:sz w:val="26"/>
                <w:szCs w:val="26"/>
              </w:rPr>
            </w:pPr>
            <w:r>
              <w:rPr>
                <w:sz w:val="26"/>
                <w:szCs w:val="26"/>
              </w:rPr>
              <w:t>Nvarchar</w:t>
            </w:r>
          </w:p>
        </w:tc>
        <w:tc>
          <w:tcPr>
            <w:tcW w:w="918" w:type="dxa"/>
          </w:tcPr>
          <w:p w14:paraId="5F8CFBF7" w14:textId="77777777" w:rsidR="005447E4" w:rsidRDefault="00000000">
            <w:pPr>
              <w:spacing w:line="360" w:lineRule="auto"/>
              <w:rPr>
                <w:sz w:val="26"/>
                <w:szCs w:val="26"/>
              </w:rPr>
            </w:pPr>
            <w:r>
              <w:rPr>
                <w:sz w:val="26"/>
                <w:szCs w:val="26"/>
              </w:rPr>
              <w:t>50</w:t>
            </w:r>
          </w:p>
        </w:tc>
        <w:tc>
          <w:tcPr>
            <w:tcW w:w="805" w:type="dxa"/>
          </w:tcPr>
          <w:p w14:paraId="3EAB19AF" w14:textId="77777777" w:rsidR="005447E4" w:rsidRDefault="005447E4">
            <w:pPr>
              <w:spacing w:line="360" w:lineRule="auto"/>
              <w:rPr>
                <w:sz w:val="26"/>
                <w:szCs w:val="26"/>
              </w:rPr>
            </w:pPr>
          </w:p>
        </w:tc>
        <w:tc>
          <w:tcPr>
            <w:tcW w:w="2101" w:type="dxa"/>
          </w:tcPr>
          <w:p w14:paraId="45051814" w14:textId="77777777" w:rsidR="005447E4" w:rsidRDefault="00000000">
            <w:pPr>
              <w:spacing w:line="360" w:lineRule="auto"/>
              <w:rPr>
                <w:sz w:val="26"/>
                <w:szCs w:val="26"/>
              </w:rPr>
            </w:pPr>
            <w:r>
              <w:rPr>
                <w:sz w:val="26"/>
                <w:szCs w:val="26"/>
              </w:rPr>
              <w:t>Địa chỉ</w:t>
            </w:r>
          </w:p>
        </w:tc>
      </w:tr>
      <w:tr w:rsidR="005447E4" w14:paraId="1C873212" w14:textId="77777777">
        <w:tc>
          <w:tcPr>
            <w:tcW w:w="710" w:type="dxa"/>
          </w:tcPr>
          <w:p w14:paraId="26D75DF0" w14:textId="77777777" w:rsidR="005447E4" w:rsidRDefault="00000000">
            <w:pPr>
              <w:spacing w:line="360" w:lineRule="auto"/>
              <w:rPr>
                <w:sz w:val="26"/>
                <w:szCs w:val="26"/>
              </w:rPr>
            </w:pPr>
            <w:r>
              <w:rPr>
                <w:sz w:val="26"/>
                <w:szCs w:val="26"/>
              </w:rPr>
              <w:t>8</w:t>
            </w:r>
          </w:p>
        </w:tc>
        <w:tc>
          <w:tcPr>
            <w:tcW w:w="2527" w:type="dxa"/>
          </w:tcPr>
          <w:p w14:paraId="2F3B898B" w14:textId="77777777" w:rsidR="005447E4" w:rsidRDefault="00000000">
            <w:pPr>
              <w:spacing w:line="360" w:lineRule="auto"/>
              <w:rPr>
                <w:sz w:val="26"/>
                <w:szCs w:val="26"/>
              </w:rPr>
            </w:pPr>
            <w:r>
              <w:rPr>
                <w:sz w:val="26"/>
                <w:szCs w:val="26"/>
              </w:rPr>
              <w:t>CustomerState</w:t>
            </w:r>
          </w:p>
        </w:tc>
        <w:tc>
          <w:tcPr>
            <w:tcW w:w="1569" w:type="dxa"/>
          </w:tcPr>
          <w:p w14:paraId="1A186CAB" w14:textId="77777777" w:rsidR="005447E4" w:rsidRDefault="00000000">
            <w:pPr>
              <w:spacing w:line="360" w:lineRule="auto"/>
              <w:rPr>
                <w:sz w:val="26"/>
                <w:szCs w:val="26"/>
              </w:rPr>
            </w:pPr>
            <w:r>
              <w:rPr>
                <w:sz w:val="26"/>
                <w:szCs w:val="26"/>
              </w:rPr>
              <w:t>Bit</w:t>
            </w:r>
          </w:p>
        </w:tc>
        <w:tc>
          <w:tcPr>
            <w:tcW w:w="918" w:type="dxa"/>
          </w:tcPr>
          <w:p w14:paraId="360DA76D" w14:textId="77777777" w:rsidR="005447E4" w:rsidRDefault="005447E4">
            <w:pPr>
              <w:spacing w:line="360" w:lineRule="auto"/>
              <w:rPr>
                <w:sz w:val="26"/>
                <w:szCs w:val="26"/>
              </w:rPr>
            </w:pPr>
          </w:p>
        </w:tc>
        <w:tc>
          <w:tcPr>
            <w:tcW w:w="805" w:type="dxa"/>
          </w:tcPr>
          <w:p w14:paraId="44DCC921" w14:textId="77777777" w:rsidR="005447E4" w:rsidRDefault="005447E4">
            <w:pPr>
              <w:spacing w:line="360" w:lineRule="auto"/>
              <w:rPr>
                <w:sz w:val="26"/>
                <w:szCs w:val="26"/>
              </w:rPr>
            </w:pPr>
          </w:p>
        </w:tc>
        <w:tc>
          <w:tcPr>
            <w:tcW w:w="2101" w:type="dxa"/>
          </w:tcPr>
          <w:p w14:paraId="651CCA3B" w14:textId="77777777" w:rsidR="005447E4" w:rsidRDefault="00000000">
            <w:pPr>
              <w:spacing w:line="360" w:lineRule="auto"/>
              <w:rPr>
                <w:sz w:val="26"/>
                <w:szCs w:val="26"/>
              </w:rPr>
            </w:pPr>
            <w:r>
              <w:rPr>
                <w:sz w:val="26"/>
                <w:szCs w:val="26"/>
              </w:rPr>
              <w:t>Trạng thái tài khoản</w:t>
            </w:r>
          </w:p>
        </w:tc>
      </w:tr>
      <w:tr w:rsidR="005447E4" w14:paraId="3B21FB8B" w14:textId="77777777">
        <w:tc>
          <w:tcPr>
            <w:tcW w:w="710" w:type="dxa"/>
          </w:tcPr>
          <w:p w14:paraId="0998A0F4" w14:textId="77777777" w:rsidR="005447E4" w:rsidRDefault="00000000">
            <w:pPr>
              <w:spacing w:line="360" w:lineRule="auto"/>
              <w:rPr>
                <w:sz w:val="26"/>
                <w:szCs w:val="26"/>
              </w:rPr>
            </w:pPr>
            <w:r>
              <w:rPr>
                <w:sz w:val="26"/>
                <w:szCs w:val="26"/>
              </w:rPr>
              <w:t>9</w:t>
            </w:r>
          </w:p>
        </w:tc>
        <w:tc>
          <w:tcPr>
            <w:tcW w:w="2527" w:type="dxa"/>
          </w:tcPr>
          <w:p w14:paraId="3F635DE6" w14:textId="77777777" w:rsidR="005447E4" w:rsidRDefault="00000000">
            <w:pPr>
              <w:spacing w:line="360" w:lineRule="auto"/>
              <w:rPr>
                <w:sz w:val="26"/>
                <w:szCs w:val="26"/>
              </w:rPr>
            </w:pPr>
            <w:r>
              <w:rPr>
                <w:sz w:val="26"/>
                <w:szCs w:val="26"/>
              </w:rPr>
              <w:t>CustomerImage</w:t>
            </w:r>
          </w:p>
        </w:tc>
        <w:tc>
          <w:tcPr>
            <w:tcW w:w="1569" w:type="dxa"/>
          </w:tcPr>
          <w:p w14:paraId="62160F4D" w14:textId="77777777" w:rsidR="005447E4" w:rsidRDefault="00000000">
            <w:pPr>
              <w:spacing w:line="360" w:lineRule="auto"/>
              <w:rPr>
                <w:sz w:val="26"/>
                <w:szCs w:val="26"/>
              </w:rPr>
            </w:pPr>
            <w:r>
              <w:rPr>
                <w:sz w:val="26"/>
                <w:szCs w:val="26"/>
              </w:rPr>
              <w:t>Nvarchar</w:t>
            </w:r>
          </w:p>
        </w:tc>
        <w:tc>
          <w:tcPr>
            <w:tcW w:w="918" w:type="dxa"/>
          </w:tcPr>
          <w:p w14:paraId="0355F982" w14:textId="77777777" w:rsidR="005447E4" w:rsidRDefault="00000000">
            <w:pPr>
              <w:spacing w:line="360" w:lineRule="auto"/>
              <w:rPr>
                <w:sz w:val="26"/>
                <w:szCs w:val="26"/>
              </w:rPr>
            </w:pPr>
            <w:r>
              <w:rPr>
                <w:sz w:val="26"/>
                <w:szCs w:val="26"/>
              </w:rPr>
              <w:t>50</w:t>
            </w:r>
          </w:p>
        </w:tc>
        <w:tc>
          <w:tcPr>
            <w:tcW w:w="805" w:type="dxa"/>
          </w:tcPr>
          <w:p w14:paraId="14519F5C" w14:textId="77777777" w:rsidR="005447E4" w:rsidRDefault="005447E4">
            <w:pPr>
              <w:spacing w:line="360" w:lineRule="auto"/>
              <w:rPr>
                <w:sz w:val="26"/>
                <w:szCs w:val="26"/>
              </w:rPr>
            </w:pPr>
          </w:p>
        </w:tc>
        <w:tc>
          <w:tcPr>
            <w:tcW w:w="2101" w:type="dxa"/>
          </w:tcPr>
          <w:p w14:paraId="1A5B4991" w14:textId="77777777" w:rsidR="005447E4" w:rsidRDefault="00000000">
            <w:pPr>
              <w:spacing w:line="360" w:lineRule="auto"/>
              <w:rPr>
                <w:sz w:val="26"/>
                <w:szCs w:val="26"/>
              </w:rPr>
            </w:pPr>
            <w:r>
              <w:rPr>
                <w:sz w:val="26"/>
                <w:szCs w:val="26"/>
              </w:rPr>
              <w:t>Ảnh đại diện</w:t>
            </w:r>
          </w:p>
        </w:tc>
      </w:tr>
      <w:tr w:rsidR="005447E4" w14:paraId="571DCFFE" w14:textId="77777777">
        <w:tc>
          <w:tcPr>
            <w:tcW w:w="710" w:type="dxa"/>
          </w:tcPr>
          <w:p w14:paraId="21BBE25C" w14:textId="77777777" w:rsidR="005447E4" w:rsidRDefault="00000000">
            <w:pPr>
              <w:spacing w:line="360" w:lineRule="auto"/>
              <w:rPr>
                <w:sz w:val="26"/>
                <w:szCs w:val="26"/>
              </w:rPr>
            </w:pPr>
            <w:r>
              <w:rPr>
                <w:sz w:val="26"/>
                <w:szCs w:val="26"/>
              </w:rPr>
              <w:t>10</w:t>
            </w:r>
          </w:p>
        </w:tc>
        <w:tc>
          <w:tcPr>
            <w:tcW w:w="2527" w:type="dxa"/>
          </w:tcPr>
          <w:p w14:paraId="3FE79540" w14:textId="77777777" w:rsidR="005447E4" w:rsidRDefault="00000000">
            <w:pPr>
              <w:spacing w:line="360" w:lineRule="auto"/>
              <w:rPr>
                <w:sz w:val="26"/>
                <w:szCs w:val="26"/>
              </w:rPr>
            </w:pPr>
            <w:r>
              <w:rPr>
                <w:sz w:val="26"/>
                <w:szCs w:val="26"/>
              </w:rPr>
              <w:t>CustomerPhone</w:t>
            </w:r>
          </w:p>
        </w:tc>
        <w:tc>
          <w:tcPr>
            <w:tcW w:w="1569" w:type="dxa"/>
          </w:tcPr>
          <w:p w14:paraId="32558A13" w14:textId="77777777" w:rsidR="005447E4" w:rsidRDefault="00000000">
            <w:pPr>
              <w:spacing w:line="360" w:lineRule="auto"/>
              <w:rPr>
                <w:sz w:val="26"/>
                <w:szCs w:val="26"/>
              </w:rPr>
            </w:pPr>
            <w:r>
              <w:rPr>
                <w:sz w:val="26"/>
                <w:szCs w:val="26"/>
              </w:rPr>
              <w:t>Char</w:t>
            </w:r>
          </w:p>
        </w:tc>
        <w:tc>
          <w:tcPr>
            <w:tcW w:w="918" w:type="dxa"/>
          </w:tcPr>
          <w:p w14:paraId="169EBBDE" w14:textId="77777777" w:rsidR="005447E4" w:rsidRDefault="00000000">
            <w:pPr>
              <w:spacing w:line="360" w:lineRule="auto"/>
              <w:rPr>
                <w:sz w:val="26"/>
                <w:szCs w:val="26"/>
              </w:rPr>
            </w:pPr>
            <w:r>
              <w:rPr>
                <w:sz w:val="26"/>
                <w:szCs w:val="26"/>
              </w:rPr>
              <w:t>10</w:t>
            </w:r>
          </w:p>
        </w:tc>
        <w:tc>
          <w:tcPr>
            <w:tcW w:w="805" w:type="dxa"/>
          </w:tcPr>
          <w:p w14:paraId="6299F9A1" w14:textId="77777777" w:rsidR="005447E4" w:rsidRDefault="005447E4">
            <w:pPr>
              <w:spacing w:line="360" w:lineRule="auto"/>
              <w:rPr>
                <w:sz w:val="26"/>
                <w:szCs w:val="26"/>
              </w:rPr>
            </w:pPr>
          </w:p>
        </w:tc>
        <w:tc>
          <w:tcPr>
            <w:tcW w:w="2101" w:type="dxa"/>
          </w:tcPr>
          <w:p w14:paraId="480A885A" w14:textId="77777777" w:rsidR="005447E4" w:rsidRDefault="00000000" w:rsidP="00320DE0">
            <w:pPr>
              <w:keepNext/>
              <w:spacing w:line="360" w:lineRule="auto"/>
              <w:rPr>
                <w:sz w:val="26"/>
                <w:szCs w:val="26"/>
              </w:rPr>
            </w:pPr>
            <w:r>
              <w:rPr>
                <w:sz w:val="26"/>
                <w:szCs w:val="26"/>
              </w:rPr>
              <w:t>Số điện thoại</w:t>
            </w:r>
          </w:p>
        </w:tc>
      </w:tr>
    </w:tbl>
    <w:p w14:paraId="7E943F5D" w14:textId="6D41CFCA" w:rsidR="00320DE0" w:rsidRDefault="00320DE0" w:rsidP="00F906CF">
      <w:pPr>
        <w:pStyle w:val="Caption"/>
        <w:rPr>
          <w:ins w:id="1950" w:author="ĐÀNG ANH MIN ROG" w:date="2023-06-11T00:35:00Z"/>
        </w:rPr>
      </w:pPr>
      <w:bookmarkStart w:id="1951" w:name="_Toc137336422"/>
      <w:bookmarkStart w:id="1952" w:name="_Toc137336768"/>
      <w:bookmarkStart w:id="1953" w:name="_Toc137359532"/>
      <w:ins w:id="1954" w:author="ĐÀNG ANH MIN ROG" w:date="2023-06-11T00:35:00Z">
        <w:r>
          <w:t xml:space="preserve">Bảng </w:t>
        </w:r>
      </w:ins>
      <w:ins w:id="1955" w:author="ĐÀNG ANH MIN ROG" w:date="2023-06-11T00:44:00Z">
        <w:r w:rsidR="00CE6393">
          <w:fldChar w:fldCharType="begin"/>
        </w:r>
        <w:r w:rsidR="00CE6393">
          <w:instrText xml:space="preserve"> STYLEREF 1 \s </w:instrText>
        </w:r>
      </w:ins>
      <w:r w:rsidR="00CE6393">
        <w:fldChar w:fldCharType="separate"/>
      </w:r>
      <w:r w:rsidR="00CE6393">
        <w:rPr>
          <w:noProof/>
        </w:rPr>
        <w:t>3</w:t>
      </w:r>
      <w:ins w:id="1956" w:author="ĐÀNG ANH MIN ROG" w:date="2023-06-11T00:44:00Z">
        <w:r w:rsidR="00CE6393">
          <w:fldChar w:fldCharType="end"/>
        </w:r>
        <w:r w:rsidR="00CE6393">
          <w:t>.</w:t>
        </w:r>
        <w:r w:rsidR="00CE6393">
          <w:fldChar w:fldCharType="begin"/>
        </w:r>
        <w:r w:rsidR="00CE6393">
          <w:instrText xml:space="preserve"> SEQ Bảng \* ARABIC \s 1 </w:instrText>
        </w:r>
      </w:ins>
      <w:r w:rsidR="00CE6393">
        <w:fldChar w:fldCharType="separate"/>
      </w:r>
      <w:ins w:id="1957" w:author="ĐÀNG ANH MIN ROG" w:date="2023-06-11T00:44:00Z">
        <w:r w:rsidR="00CE6393">
          <w:rPr>
            <w:noProof/>
          </w:rPr>
          <w:t>1</w:t>
        </w:r>
        <w:r w:rsidR="00CE6393">
          <w:fldChar w:fldCharType="end"/>
        </w:r>
      </w:ins>
      <w:ins w:id="1958" w:author="ĐÀNG ANH MIN ROG" w:date="2023-06-11T00:35:00Z">
        <w:r>
          <w:t>.</w:t>
        </w:r>
      </w:ins>
      <w:ins w:id="1959" w:author="ĐÀNG ANH MIN ROG" w:date="2023-06-11T00:36:00Z">
        <w:r>
          <w:t xml:space="preserve"> Customer</w:t>
        </w:r>
      </w:ins>
      <w:bookmarkEnd w:id="1951"/>
      <w:bookmarkEnd w:id="1952"/>
      <w:bookmarkEnd w:id="1953"/>
    </w:p>
    <w:p w14:paraId="2DC1214F" w14:textId="44A23716" w:rsidR="005447E4" w:rsidDel="00320DE0" w:rsidRDefault="00BD5FA5" w:rsidP="00BD5FA5">
      <w:pPr>
        <w:pStyle w:val="Caption"/>
        <w:rPr>
          <w:del w:id="1960" w:author="ĐÀNG ANH MIN ROG" w:date="2023-06-11T00:35:00Z"/>
          <w:i w:val="0"/>
          <w:color w:val="44546A"/>
          <w:sz w:val="26"/>
          <w:szCs w:val="26"/>
        </w:rPr>
      </w:pPr>
      <w:bookmarkStart w:id="1961" w:name="_Toc136708255"/>
      <w:commentRangeStart w:id="1962"/>
      <w:del w:id="1963" w:author="ĐÀNG ANH MIN ROG" w:date="2023-06-11T00:35:00Z">
        <w:r w:rsidDel="00320DE0">
          <w:delText xml:space="preserve">Bảng </w:delText>
        </w:r>
        <w:r w:rsidDel="00320DE0">
          <w:fldChar w:fldCharType="begin"/>
        </w:r>
        <w:r w:rsidDel="00320DE0">
          <w:delInstrText xml:space="preserve"> SEQ Bảng \* ARABIC </w:delInstrText>
        </w:r>
        <w:r w:rsidDel="00320DE0">
          <w:fldChar w:fldCharType="separate"/>
        </w:r>
        <w:r w:rsidDel="00320DE0">
          <w:rPr>
            <w:noProof/>
          </w:rPr>
          <w:delText>1</w:delText>
        </w:r>
        <w:r w:rsidDel="00320DE0">
          <w:rPr>
            <w:noProof/>
          </w:rPr>
          <w:fldChar w:fldCharType="end"/>
        </w:r>
        <w:r w:rsidDel="00320DE0">
          <w:delText>. Customer</w:delText>
        </w:r>
        <w:bookmarkEnd w:id="1961"/>
        <w:commentRangeEnd w:id="1962"/>
        <w:r w:rsidR="005938D8" w:rsidDel="00320DE0">
          <w:rPr>
            <w:rStyle w:val="CommentReference"/>
            <w:i w:val="0"/>
            <w:iCs w:val="0"/>
          </w:rPr>
          <w:commentReference w:id="1962"/>
        </w:r>
      </w:del>
    </w:p>
    <w:p w14:paraId="6527ABF6" w14:textId="77777777" w:rsidR="005447E4" w:rsidRDefault="00000000">
      <w:pPr>
        <w:numPr>
          <w:ilvl w:val="0"/>
          <w:numId w:val="2"/>
        </w:numPr>
        <w:spacing w:before="280" w:after="280"/>
        <w:jc w:val="both"/>
        <w:rPr>
          <w:sz w:val="26"/>
          <w:szCs w:val="26"/>
        </w:rPr>
      </w:pPr>
      <w:r>
        <w:rPr>
          <w:sz w:val="26"/>
          <w:szCs w:val="26"/>
        </w:rPr>
        <w:t>Bảng Product</w:t>
      </w:r>
    </w:p>
    <w:tbl>
      <w:tblPr>
        <w:tblStyle w:val="af2"/>
        <w:tblW w:w="862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3"/>
        <w:gridCol w:w="2325"/>
        <w:gridCol w:w="1573"/>
        <w:gridCol w:w="966"/>
        <w:gridCol w:w="808"/>
        <w:gridCol w:w="2244"/>
      </w:tblGrid>
      <w:tr w:rsidR="005447E4" w14:paraId="1B75D058" w14:textId="77777777">
        <w:tc>
          <w:tcPr>
            <w:tcW w:w="714" w:type="dxa"/>
          </w:tcPr>
          <w:p w14:paraId="3DFCFB85" w14:textId="77777777" w:rsidR="005447E4" w:rsidRDefault="00000000">
            <w:pPr>
              <w:spacing w:line="360" w:lineRule="auto"/>
              <w:rPr>
                <w:sz w:val="26"/>
                <w:szCs w:val="26"/>
              </w:rPr>
            </w:pPr>
            <w:r>
              <w:rPr>
                <w:sz w:val="26"/>
                <w:szCs w:val="26"/>
              </w:rPr>
              <w:t>STT</w:t>
            </w:r>
          </w:p>
        </w:tc>
        <w:tc>
          <w:tcPr>
            <w:tcW w:w="2325" w:type="dxa"/>
          </w:tcPr>
          <w:p w14:paraId="2D4A0086" w14:textId="77777777" w:rsidR="005447E4" w:rsidRDefault="00000000">
            <w:pPr>
              <w:spacing w:line="360" w:lineRule="auto"/>
              <w:rPr>
                <w:sz w:val="26"/>
                <w:szCs w:val="26"/>
              </w:rPr>
            </w:pPr>
            <w:r>
              <w:rPr>
                <w:sz w:val="26"/>
                <w:szCs w:val="26"/>
              </w:rPr>
              <w:t>Tên Thuộc tính</w:t>
            </w:r>
          </w:p>
        </w:tc>
        <w:tc>
          <w:tcPr>
            <w:tcW w:w="1573" w:type="dxa"/>
          </w:tcPr>
          <w:p w14:paraId="0B02DB0A" w14:textId="77777777" w:rsidR="005447E4" w:rsidRDefault="00000000">
            <w:pPr>
              <w:spacing w:line="360" w:lineRule="auto"/>
              <w:rPr>
                <w:sz w:val="26"/>
                <w:szCs w:val="26"/>
              </w:rPr>
            </w:pPr>
            <w:r>
              <w:rPr>
                <w:sz w:val="26"/>
                <w:szCs w:val="26"/>
              </w:rPr>
              <w:t>Kiểu dữ liệu</w:t>
            </w:r>
          </w:p>
        </w:tc>
        <w:tc>
          <w:tcPr>
            <w:tcW w:w="966" w:type="dxa"/>
          </w:tcPr>
          <w:p w14:paraId="0799D79E" w14:textId="77777777" w:rsidR="005447E4" w:rsidRDefault="00000000">
            <w:pPr>
              <w:spacing w:line="360" w:lineRule="auto"/>
              <w:rPr>
                <w:sz w:val="26"/>
                <w:szCs w:val="26"/>
              </w:rPr>
            </w:pPr>
            <w:r>
              <w:rPr>
                <w:sz w:val="26"/>
                <w:szCs w:val="26"/>
              </w:rPr>
              <w:t xml:space="preserve">Độ dài </w:t>
            </w:r>
          </w:p>
        </w:tc>
        <w:tc>
          <w:tcPr>
            <w:tcW w:w="808" w:type="dxa"/>
          </w:tcPr>
          <w:p w14:paraId="33F178BA" w14:textId="77777777" w:rsidR="005447E4" w:rsidRDefault="00000000">
            <w:pPr>
              <w:spacing w:line="360" w:lineRule="auto"/>
              <w:rPr>
                <w:sz w:val="26"/>
                <w:szCs w:val="26"/>
              </w:rPr>
            </w:pPr>
            <w:r>
              <w:rPr>
                <w:sz w:val="26"/>
                <w:szCs w:val="26"/>
              </w:rPr>
              <w:t>Khóa</w:t>
            </w:r>
          </w:p>
        </w:tc>
        <w:tc>
          <w:tcPr>
            <w:tcW w:w="2244" w:type="dxa"/>
          </w:tcPr>
          <w:p w14:paraId="51B1577A" w14:textId="77777777" w:rsidR="005447E4" w:rsidRDefault="00000000">
            <w:pPr>
              <w:spacing w:line="360" w:lineRule="auto"/>
              <w:rPr>
                <w:sz w:val="26"/>
                <w:szCs w:val="26"/>
              </w:rPr>
            </w:pPr>
            <w:r>
              <w:rPr>
                <w:sz w:val="26"/>
                <w:szCs w:val="26"/>
              </w:rPr>
              <w:t>Mô tả</w:t>
            </w:r>
          </w:p>
        </w:tc>
      </w:tr>
      <w:tr w:rsidR="005447E4" w14:paraId="136BAEFA" w14:textId="77777777">
        <w:tc>
          <w:tcPr>
            <w:tcW w:w="714" w:type="dxa"/>
          </w:tcPr>
          <w:p w14:paraId="11C67E76" w14:textId="77777777" w:rsidR="005447E4" w:rsidRDefault="00000000">
            <w:pPr>
              <w:spacing w:line="360" w:lineRule="auto"/>
              <w:rPr>
                <w:sz w:val="26"/>
                <w:szCs w:val="26"/>
              </w:rPr>
            </w:pPr>
            <w:r>
              <w:rPr>
                <w:sz w:val="26"/>
                <w:szCs w:val="26"/>
              </w:rPr>
              <w:t>1</w:t>
            </w:r>
          </w:p>
        </w:tc>
        <w:tc>
          <w:tcPr>
            <w:tcW w:w="2325" w:type="dxa"/>
          </w:tcPr>
          <w:p w14:paraId="06EE3B14" w14:textId="77777777" w:rsidR="005447E4" w:rsidRDefault="00000000">
            <w:pPr>
              <w:spacing w:line="360" w:lineRule="auto"/>
              <w:rPr>
                <w:sz w:val="26"/>
                <w:szCs w:val="26"/>
              </w:rPr>
            </w:pPr>
            <w:r>
              <w:rPr>
                <w:sz w:val="26"/>
                <w:szCs w:val="26"/>
              </w:rPr>
              <w:t>ProductId</w:t>
            </w:r>
          </w:p>
        </w:tc>
        <w:tc>
          <w:tcPr>
            <w:tcW w:w="1573" w:type="dxa"/>
          </w:tcPr>
          <w:p w14:paraId="7C5D294E" w14:textId="77777777" w:rsidR="005447E4" w:rsidRDefault="00000000">
            <w:pPr>
              <w:spacing w:line="360" w:lineRule="auto"/>
              <w:rPr>
                <w:sz w:val="26"/>
                <w:szCs w:val="26"/>
              </w:rPr>
            </w:pPr>
            <w:r>
              <w:rPr>
                <w:sz w:val="26"/>
                <w:szCs w:val="26"/>
              </w:rPr>
              <w:t>Int</w:t>
            </w:r>
          </w:p>
        </w:tc>
        <w:tc>
          <w:tcPr>
            <w:tcW w:w="966" w:type="dxa"/>
          </w:tcPr>
          <w:p w14:paraId="1D069AA3" w14:textId="77777777" w:rsidR="005447E4" w:rsidRDefault="005447E4">
            <w:pPr>
              <w:spacing w:line="360" w:lineRule="auto"/>
              <w:rPr>
                <w:sz w:val="26"/>
                <w:szCs w:val="26"/>
              </w:rPr>
            </w:pPr>
          </w:p>
        </w:tc>
        <w:tc>
          <w:tcPr>
            <w:tcW w:w="808" w:type="dxa"/>
          </w:tcPr>
          <w:p w14:paraId="21671816" w14:textId="77777777" w:rsidR="005447E4" w:rsidRDefault="00000000">
            <w:pPr>
              <w:spacing w:line="360" w:lineRule="auto"/>
              <w:rPr>
                <w:sz w:val="26"/>
                <w:szCs w:val="26"/>
              </w:rPr>
            </w:pPr>
            <w:r>
              <w:rPr>
                <w:sz w:val="26"/>
                <w:szCs w:val="26"/>
              </w:rPr>
              <w:t>PK</w:t>
            </w:r>
          </w:p>
        </w:tc>
        <w:tc>
          <w:tcPr>
            <w:tcW w:w="2244" w:type="dxa"/>
          </w:tcPr>
          <w:p w14:paraId="0B13D8AA" w14:textId="77777777" w:rsidR="005447E4" w:rsidRDefault="00000000">
            <w:pPr>
              <w:spacing w:line="360" w:lineRule="auto"/>
              <w:rPr>
                <w:sz w:val="26"/>
                <w:szCs w:val="26"/>
              </w:rPr>
            </w:pPr>
            <w:r>
              <w:rPr>
                <w:sz w:val="26"/>
                <w:szCs w:val="26"/>
              </w:rPr>
              <w:t>ID sản phẩm</w:t>
            </w:r>
          </w:p>
        </w:tc>
      </w:tr>
      <w:tr w:rsidR="005447E4" w14:paraId="40290BC4" w14:textId="77777777">
        <w:tc>
          <w:tcPr>
            <w:tcW w:w="714" w:type="dxa"/>
          </w:tcPr>
          <w:p w14:paraId="25246FA9" w14:textId="77777777" w:rsidR="005447E4" w:rsidRDefault="00000000">
            <w:pPr>
              <w:spacing w:line="360" w:lineRule="auto"/>
              <w:rPr>
                <w:sz w:val="26"/>
                <w:szCs w:val="26"/>
              </w:rPr>
            </w:pPr>
            <w:r>
              <w:rPr>
                <w:sz w:val="26"/>
                <w:szCs w:val="26"/>
              </w:rPr>
              <w:t>2</w:t>
            </w:r>
          </w:p>
        </w:tc>
        <w:tc>
          <w:tcPr>
            <w:tcW w:w="2325" w:type="dxa"/>
          </w:tcPr>
          <w:p w14:paraId="01DC5AC6" w14:textId="77777777" w:rsidR="005447E4" w:rsidRDefault="00000000">
            <w:pPr>
              <w:spacing w:line="360" w:lineRule="auto"/>
              <w:rPr>
                <w:sz w:val="26"/>
                <w:szCs w:val="26"/>
              </w:rPr>
            </w:pPr>
            <w:r>
              <w:rPr>
                <w:sz w:val="26"/>
                <w:szCs w:val="26"/>
              </w:rPr>
              <w:t>ProductName</w:t>
            </w:r>
          </w:p>
        </w:tc>
        <w:tc>
          <w:tcPr>
            <w:tcW w:w="1573" w:type="dxa"/>
          </w:tcPr>
          <w:p w14:paraId="7D931021" w14:textId="77777777" w:rsidR="005447E4" w:rsidRDefault="00000000">
            <w:pPr>
              <w:spacing w:line="360" w:lineRule="auto"/>
              <w:rPr>
                <w:sz w:val="26"/>
                <w:szCs w:val="26"/>
              </w:rPr>
            </w:pPr>
            <w:r>
              <w:rPr>
                <w:sz w:val="26"/>
                <w:szCs w:val="26"/>
              </w:rPr>
              <w:t>Nvarchar</w:t>
            </w:r>
          </w:p>
        </w:tc>
        <w:tc>
          <w:tcPr>
            <w:tcW w:w="966" w:type="dxa"/>
          </w:tcPr>
          <w:p w14:paraId="0DDEB6A8" w14:textId="77777777" w:rsidR="005447E4" w:rsidRDefault="00000000">
            <w:pPr>
              <w:spacing w:line="360" w:lineRule="auto"/>
              <w:rPr>
                <w:sz w:val="26"/>
                <w:szCs w:val="26"/>
              </w:rPr>
            </w:pPr>
            <w:r>
              <w:rPr>
                <w:sz w:val="26"/>
                <w:szCs w:val="26"/>
              </w:rPr>
              <w:t>100</w:t>
            </w:r>
          </w:p>
        </w:tc>
        <w:tc>
          <w:tcPr>
            <w:tcW w:w="808" w:type="dxa"/>
          </w:tcPr>
          <w:p w14:paraId="34120E65" w14:textId="77777777" w:rsidR="005447E4" w:rsidRDefault="005447E4">
            <w:pPr>
              <w:spacing w:line="360" w:lineRule="auto"/>
              <w:rPr>
                <w:sz w:val="26"/>
                <w:szCs w:val="26"/>
              </w:rPr>
            </w:pPr>
          </w:p>
        </w:tc>
        <w:tc>
          <w:tcPr>
            <w:tcW w:w="2244" w:type="dxa"/>
          </w:tcPr>
          <w:p w14:paraId="33BEF77B" w14:textId="77777777" w:rsidR="005447E4" w:rsidRDefault="00000000">
            <w:pPr>
              <w:spacing w:line="360" w:lineRule="auto"/>
              <w:rPr>
                <w:sz w:val="26"/>
                <w:szCs w:val="26"/>
              </w:rPr>
            </w:pPr>
            <w:r>
              <w:rPr>
                <w:sz w:val="26"/>
                <w:szCs w:val="26"/>
              </w:rPr>
              <w:t>Tên sản phẩm</w:t>
            </w:r>
          </w:p>
        </w:tc>
      </w:tr>
      <w:tr w:rsidR="005447E4" w14:paraId="33A44D57" w14:textId="77777777">
        <w:tc>
          <w:tcPr>
            <w:tcW w:w="714" w:type="dxa"/>
          </w:tcPr>
          <w:p w14:paraId="01B52F21" w14:textId="77777777" w:rsidR="005447E4" w:rsidRDefault="00000000">
            <w:pPr>
              <w:spacing w:line="360" w:lineRule="auto"/>
              <w:rPr>
                <w:sz w:val="26"/>
                <w:szCs w:val="26"/>
              </w:rPr>
            </w:pPr>
            <w:r>
              <w:rPr>
                <w:sz w:val="26"/>
                <w:szCs w:val="26"/>
              </w:rPr>
              <w:lastRenderedPageBreak/>
              <w:t>3</w:t>
            </w:r>
          </w:p>
        </w:tc>
        <w:tc>
          <w:tcPr>
            <w:tcW w:w="2325" w:type="dxa"/>
          </w:tcPr>
          <w:p w14:paraId="1EDDBF0F" w14:textId="77777777" w:rsidR="005447E4" w:rsidRDefault="00000000">
            <w:pPr>
              <w:spacing w:line="360" w:lineRule="auto"/>
              <w:rPr>
                <w:sz w:val="26"/>
                <w:szCs w:val="26"/>
              </w:rPr>
            </w:pPr>
            <w:r>
              <w:rPr>
                <w:sz w:val="26"/>
                <w:szCs w:val="26"/>
              </w:rPr>
              <w:t>ProductPrice</w:t>
            </w:r>
          </w:p>
        </w:tc>
        <w:tc>
          <w:tcPr>
            <w:tcW w:w="1573" w:type="dxa"/>
          </w:tcPr>
          <w:p w14:paraId="3BF77386" w14:textId="77777777" w:rsidR="005447E4" w:rsidRDefault="00000000">
            <w:pPr>
              <w:spacing w:line="360" w:lineRule="auto"/>
              <w:rPr>
                <w:sz w:val="26"/>
                <w:szCs w:val="26"/>
              </w:rPr>
            </w:pPr>
            <w:r>
              <w:rPr>
                <w:sz w:val="26"/>
                <w:szCs w:val="26"/>
              </w:rPr>
              <w:t>Money</w:t>
            </w:r>
          </w:p>
        </w:tc>
        <w:tc>
          <w:tcPr>
            <w:tcW w:w="966" w:type="dxa"/>
          </w:tcPr>
          <w:p w14:paraId="1F17BAB1" w14:textId="77777777" w:rsidR="005447E4" w:rsidRDefault="005447E4">
            <w:pPr>
              <w:spacing w:line="360" w:lineRule="auto"/>
              <w:rPr>
                <w:sz w:val="26"/>
                <w:szCs w:val="26"/>
              </w:rPr>
            </w:pPr>
          </w:p>
        </w:tc>
        <w:tc>
          <w:tcPr>
            <w:tcW w:w="808" w:type="dxa"/>
          </w:tcPr>
          <w:p w14:paraId="6C61D810" w14:textId="77777777" w:rsidR="005447E4" w:rsidRDefault="005447E4">
            <w:pPr>
              <w:spacing w:line="360" w:lineRule="auto"/>
              <w:rPr>
                <w:sz w:val="26"/>
                <w:szCs w:val="26"/>
              </w:rPr>
            </w:pPr>
          </w:p>
        </w:tc>
        <w:tc>
          <w:tcPr>
            <w:tcW w:w="2244" w:type="dxa"/>
          </w:tcPr>
          <w:p w14:paraId="00AACDC2" w14:textId="77777777" w:rsidR="005447E4" w:rsidRDefault="00000000">
            <w:pPr>
              <w:spacing w:line="360" w:lineRule="auto"/>
              <w:rPr>
                <w:sz w:val="26"/>
                <w:szCs w:val="26"/>
              </w:rPr>
            </w:pPr>
            <w:r>
              <w:rPr>
                <w:sz w:val="26"/>
                <w:szCs w:val="26"/>
              </w:rPr>
              <w:t>Giá sản phẩm</w:t>
            </w:r>
          </w:p>
        </w:tc>
      </w:tr>
      <w:tr w:rsidR="005447E4" w14:paraId="7A80485E" w14:textId="77777777">
        <w:tc>
          <w:tcPr>
            <w:tcW w:w="714" w:type="dxa"/>
          </w:tcPr>
          <w:p w14:paraId="4137CF7C" w14:textId="77777777" w:rsidR="005447E4" w:rsidRDefault="00000000">
            <w:pPr>
              <w:spacing w:line="360" w:lineRule="auto"/>
              <w:rPr>
                <w:sz w:val="26"/>
                <w:szCs w:val="26"/>
              </w:rPr>
            </w:pPr>
            <w:r>
              <w:rPr>
                <w:sz w:val="26"/>
                <w:szCs w:val="26"/>
              </w:rPr>
              <w:t>4</w:t>
            </w:r>
          </w:p>
        </w:tc>
        <w:tc>
          <w:tcPr>
            <w:tcW w:w="2325" w:type="dxa"/>
          </w:tcPr>
          <w:p w14:paraId="151F94F7" w14:textId="77777777" w:rsidR="005447E4" w:rsidRDefault="00000000">
            <w:pPr>
              <w:spacing w:line="360" w:lineRule="auto"/>
              <w:rPr>
                <w:sz w:val="26"/>
                <w:szCs w:val="26"/>
              </w:rPr>
            </w:pPr>
            <w:r>
              <w:rPr>
                <w:sz w:val="26"/>
                <w:szCs w:val="26"/>
              </w:rPr>
              <w:t>ProductDescription</w:t>
            </w:r>
          </w:p>
        </w:tc>
        <w:tc>
          <w:tcPr>
            <w:tcW w:w="1573" w:type="dxa"/>
          </w:tcPr>
          <w:p w14:paraId="77A2797B" w14:textId="77777777" w:rsidR="005447E4" w:rsidRDefault="00000000">
            <w:pPr>
              <w:spacing w:line="360" w:lineRule="auto"/>
              <w:rPr>
                <w:sz w:val="26"/>
                <w:szCs w:val="26"/>
              </w:rPr>
            </w:pPr>
            <w:r>
              <w:rPr>
                <w:sz w:val="26"/>
                <w:szCs w:val="26"/>
              </w:rPr>
              <w:t>Nvarchar</w:t>
            </w:r>
          </w:p>
        </w:tc>
        <w:tc>
          <w:tcPr>
            <w:tcW w:w="966" w:type="dxa"/>
          </w:tcPr>
          <w:p w14:paraId="2F1B54E7" w14:textId="77777777" w:rsidR="005447E4" w:rsidRDefault="00000000">
            <w:pPr>
              <w:spacing w:line="360" w:lineRule="auto"/>
              <w:rPr>
                <w:sz w:val="26"/>
                <w:szCs w:val="26"/>
              </w:rPr>
            </w:pPr>
            <w:r>
              <w:rPr>
                <w:sz w:val="26"/>
                <w:szCs w:val="26"/>
              </w:rPr>
              <w:t>MAX</w:t>
            </w:r>
          </w:p>
        </w:tc>
        <w:tc>
          <w:tcPr>
            <w:tcW w:w="808" w:type="dxa"/>
          </w:tcPr>
          <w:p w14:paraId="4694E714" w14:textId="77777777" w:rsidR="005447E4" w:rsidRDefault="005447E4">
            <w:pPr>
              <w:spacing w:line="360" w:lineRule="auto"/>
              <w:rPr>
                <w:sz w:val="26"/>
                <w:szCs w:val="26"/>
              </w:rPr>
            </w:pPr>
          </w:p>
        </w:tc>
        <w:tc>
          <w:tcPr>
            <w:tcW w:w="2244" w:type="dxa"/>
          </w:tcPr>
          <w:p w14:paraId="5971B6D7" w14:textId="77777777" w:rsidR="005447E4" w:rsidRDefault="00000000">
            <w:pPr>
              <w:spacing w:line="360" w:lineRule="auto"/>
              <w:rPr>
                <w:sz w:val="26"/>
                <w:szCs w:val="26"/>
              </w:rPr>
            </w:pPr>
            <w:r>
              <w:rPr>
                <w:sz w:val="26"/>
                <w:szCs w:val="26"/>
              </w:rPr>
              <w:t>Mô tả sản phẩm</w:t>
            </w:r>
          </w:p>
        </w:tc>
      </w:tr>
      <w:tr w:rsidR="005447E4" w14:paraId="347C6915" w14:textId="77777777">
        <w:tc>
          <w:tcPr>
            <w:tcW w:w="714" w:type="dxa"/>
          </w:tcPr>
          <w:p w14:paraId="26653E6D" w14:textId="77777777" w:rsidR="005447E4" w:rsidRDefault="00000000">
            <w:pPr>
              <w:spacing w:line="360" w:lineRule="auto"/>
              <w:rPr>
                <w:sz w:val="26"/>
                <w:szCs w:val="26"/>
              </w:rPr>
            </w:pPr>
            <w:r>
              <w:rPr>
                <w:sz w:val="26"/>
                <w:szCs w:val="26"/>
              </w:rPr>
              <w:t>5</w:t>
            </w:r>
          </w:p>
        </w:tc>
        <w:tc>
          <w:tcPr>
            <w:tcW w:w="2325" w:type="dxa"/>
          </w:tcPr>
          <w:p w14:paraId="1518B43E" w14:textId="77777777" w:rsidR="005447E4" w:rsidRDefault="00000000">
            <w:pPr>
              <w:spacing w:line="360" w:lineRule="auto"/>
              <w:rPr>
                <w:sz w:val="26"/>
                <w:szCs w:val="26"/>
              </w:rPr>
            </w:pPr>
            <w:r>
              <w:rPr>
                <w:sz w:val="26"/>
                <w:szCs w:val="26"/>
              </w:rPr>
              <w:t>ProductAmount</w:t>
            </w:r>
          </w:p>
        </w:tc>
        <w:tc>
          <w:tcPr>
            <w:tcW w:w="1573" w:type="dxa"/>
          </w:tcPr>
          <w:p w14:paraId="6FC75D6D" w14:textId="77777777" w:rsidR="005447E4" w:rsidRDefault="00000000">
            <w:pPr>
              <w:spacing w:line="360" w:lineRule="auto"/>
              <w:rPr>
                <w:sz w:val="26"/>
                <w:szCs w:val="26"/>
              </w:rPr>
            </w:pPr>
            <w:r>
              <w:rPr>
                <w:sz w:val="26"/>
                <w:szCs w:val="26"/>
              </w:rPr>
              <w:t>int</w:t>
            </w:r>
          </w:p>
        </w:tc>
        <w:tc>
          <w:tcPr>
            <w:tcW w:w="966" w:type="dxa"/>
          </w:tcPr>
          <w:p w14:paraId="4E58138F" w14:textId="77777777" w:rsidR="005447E4" w:rsidRDefault="005447E4">
            <w:pPr>
              <w:spacing w:line="360" w:lineRule="auto"/>
              <w:rPr>
                <w:sz w:val="26"/>
                <w:szCs w:val="26"/>
              </w:rPr>
            </w:pPr>
          </w:p>
        </w:tc>
        <w:tc>
          <w:tcPr>
            <w:tcW w:w="808" w:type="dxa"/>
          </w:tcPr>
          <w:p w14:paraId="23F3439F" w14:textId="77777777" w:rsidR="005447E4" w:rsidRDefault="005447E4">
            <w:pPr>
              <w:spacing w:line="360" w:lineRule="auto"/>
              <w:rPr>
                <w:sz w:val="26"/>
                <w:szCs w:val="26"/>
              </w:rPr>
            </w:pPr>
          </w:p>
        </w:tc>
        <w:tc>
          <w:tcPr>
            <w:tcW w:w="2244" w:type="dxa"/>
          </w:tcPr>
          <w:p w14:paraId="4675E91A" w14:textId="77777777" w:rsidR="005447E4" w:rsidRDefault="00000000">
            <w:pPr>
              <w:spacing w:line="360" w:lineRule="auto"/>
              <w:rPr>
                <w:sz w:val="26"/>
                <w:szCs w:val="26"/>
              </w:rPr>
            </w:pPr>
            <w:r>
              <w:rPr>
                <w:sz w:val="26"/>
                <w:szCs w:val="26"/>
              </w:rPr>
              <w:t>Số lượng còn lại của sản phẩm</w:t>
            </w:r>
          </w:p>
        </w:tc>
      </w:tr>
      <w:tr w:rsidR="005447E4" w14:paraId="12C8935E" w14:textId="77777777">
        <w:tc>
          <w:tcPr>
            <w:tcW w:w="714" w:type="dxa"/>
          </w:tcPr>
          <w:p w14:paraId="23D80DEB" w14:textId="77777777" w:rsidR="005447E4" w:rsidRDefault="00000000">
            <w:pPr>
              <w:spacing w:line="360" w:lineRule="auto"/>
              <w:rPr>
                <w:sz w:val="26"/>
                <w:szCs w:val="26"/>
              </w:rPr>
            </w:pPr>
            <w:r>
              <w:rPr>
                <w:sz w:val="26"/>
                <w:szCs w:val="26"/>
              </w:rPr>
              <w:t>6</w:t>
            </w:r>
          </w:p>
        </w:tc>
        <w:tc>
          <w:tcPr>
            <w:tcW w:w="2325" w:type="dxa"/>
          </w:tcPr>
          <w:p w14:paraId="329AA832" w14:textId="77777777" w:rsidR="005447E4" w:rsidRDefault="00000000">
            <w:pPr>
              <w:spacing w:line="360" w:lineRule="auto"/>
              <w:rPr>
                <w:sz w:val="26"/>
                <w:szCs w:val="26"/>
              </w:rPr>
            </w:pPr>
            <w:r>
              <w:rPr>
                <w:sz w:val="26"/>
                <w:szCs w:val="26"/>
              </w:rPr>
              <w:t>ProductDiscount</w:t>
            </w:r>
          </w:p>
        </w:tc>
        <w:tc>
          <w:tcPr>
            <w:tcW w:w="1573" w:type="dxa"/>
          </w:tcPr>
          <w:p w14:paraId="72334600" w14:textId="77777777" w:rsidR="005447E4" w:rsidRDefault="00000000">
            <w:pPr>
              <w:spacing w:line="360" w:lineRule="auto"/>
              <w:rPr>
                <w:sz w:val="26"/>
                <w:szCs w:val="26"/>
              </w:rPr>
            </w:pPr>
            <w:r>
              <w:rPr>
                <w:sz w:val="26"/>
                <w:szCs w:val="26"/>
              </w:rPr>
              <w:t>Int</w:t>
            </w:r>
          </w:p>
        </w:tc>
        <w:tc>
          <w:tcPr>
            <w:tcW w:w="966" w:type="dxa"/>
          </w:tcPr>
          <w:p w14:paraId="341164EA" w14:textId="77777777" w:rsidR="005447E4" w:rsidRDefault="005447E4">
            <w:pPr>
              <w:spacing w:line="360" w:lineRule="auto"/>
              <w:rPr>
                <w:sz w:val="26"/>
                <w:szCs w:val="26"/>
              </w:rPr>
            </w:pPr>
          </w:p>
        </w:tc>
        <w:tc>
          <w:tcPr>
            <w:tcW w:w="808" w:type="dxa"/>
          </w:tcPr>
          <w:p w14:paraId="1A5922AD" w14:textId="77777777" w:rsidR="005447E4" w:rsidRDefault="005447E4">
            <w:pPr>
              <w:spacing w:line="360" w:lineRule="auto"/>
              <w:rPr>
                <w:sz w:val="26"/>
                <w:szCs w:val="26"/>
              </w:rPr>
            </w:pPr>
          </w:p>
        </w:tc>
        <w:tc>
          <w:tcPr>
            <w:tcW w:w="2244" w:type="dxa"/>
          </w:tcPr>
          <w:p w14:paraId="68940D21" w14:textId="77777777" w:rsidR="005447E4" w:rsidRDefault="00000000">
            <w:pPr>
              <w:spacing w:line="360" w:lineRule="auto"/>
              <w:rPr>
                <w:sz w:val="26"/>
                <w:szCs w:val="26"/>
              </w:rPr>
            </w:pPr>
            <w:r>
              <w:rPr>
                <w:sz w:val="26"/>
                <w:szCs w:val="26"/>
              </w:rPr>
              <w:t>Số % giảm giá của sản phẩm</w:t>
            </w:r>
          </w:p>
        </w:tc>
      </w:tr>
      <w:tr w:rsidR="005447E4" w14:paraId="0BDA2A5D" w14:textId="77777777">
        <w:tc>
          <w:tcPr>
            <w:tcW w:w="714" w:type="dxa"/>
          </w:tcPr>
          <w:p w14:paraId="33CA3199" w14:textId="77777777" w:rsidR="005447E4" w:rsidRDefault="00000000">
            <w:pPr>
              <w:spacing w:line="360" w:lineRule="auto"/>
              <w:rPr>
                <w:sz w:val="26"/>
                <w:szCs w:val="26"/>
              </w:rPr>
            </w:pPr>
            <w:r>
              <w:rPr>
                <w:sz w:val="26"/>
                <w:szCs w:val="26"/>
              </w:rPr>
              <w:t>7</w:t>
            </w:r>
          </w:p>
        </w:tc>
        <w:tc>
          <w:tcPr>
            <w:tcW w:w="2325" w:type="dxa"/>
          </w:tcPr>
          <w:p w14:paraId="6EDD9A1D" w14:textId="77777777" w:rsidR="005447E4" w:rsidRDefault="00000000">
            <w:pPr>
              <w:spacing w:line="360" w:lineRule="auto"/>
              <w:rPr>
                <w:sz w:val="26"/>
                <w:szCs w:val="26"/>
              </w:rPr>
            </w:pPr>
            <w:r>
              <w:rPr>
                <w:sz w:val="26"/>
                <w:szCs w:val="26"/>
              </w:rPr>
              <w:t>ProductImage</w:t>
            </w:r>
          </w:p>
        </w:tc>
        <w:tc>
          <w:tcPr>
            <w:tcW w:w="1573" w:type="dxa"/>
          </w:tcPr>
          <w:p w14:paraId="466E3B14" w14:textId="77777777" w:rsidR="005447E4" w:rsidRDefault="00000000">
            <w:pPr>
              <w:spacing w:line="360" w:lineRule="auto"/>
              <w:rPr>
                <w:sz w:val="26"/>
                <w:szCs w:val="26"/>
              </w:rPr>
            </w:pPr>
            <w:r>
              <w:rPr>
                <w:sz w:val="26"/>
                <w:szCs w:val="26"/>
              </w:rPr>
              <w:t>Nvarchar</w:t>
            </w:r>
          </w:p>
        </w:tc>
        <w:tc>
          <w:tcPr>
            <w:tcW w:w="966" w:type="dxa"/>
          </w:tcPr>
          <w:p w14:paraId="0DDD4184" w14:textId="77777777" w:rsidR="005447E4" w:rsidRDefault="00000000">
            <w:pPr>
              <w:spacing w:line="360" w:lineRule="auto"/>
              <w:rPr>
                <w:sz w:val="26"/>
                <w:szCs w:val="26"/>
              </w:rPr>
            </w:pPr>
            <w:r>
              <w:rPr>
                <w:sz w:val="26"/>
                <w:szCs w:val="26"/>
              </w:rPr>
              <w:t>50</w:t>
            </w:r>
          </w:p>
        </w:tc>
        <w:tc>
          <w:tcPr>
            <w:tcW w:w="808" w:type="dxa"/>
          </w:tcPr>
          <w:p w14:paraId="7C2710DC" w14:textId="77777777" w:rsidR="005447E4" w:rsidRDefault="005447E4">
            <w:pPr>
              <w:spacing w:line="360" w:lineRule="auto"/>
              <w:rPr>
                <w:sz w:val="26"/>
                <w:szCs w:val="26"/>
              </w:rPr>
            </w:pPr>
          </w:p>
        </w:tc>
        <w:tc>
          <w:tcPr>
            <w:tcW w:w="2244" w:type="dxa"/>
          </w:tcPr>
          <w:p w14:paraId="01BEB2B3" w14:textId="77777777" w:rsidR="005447E4" w:rsidRDefault="00000000">
            <w:pPr>
              <w:spacing w:line="360" w:lineRule="auto"/>
              <w:rPr>
                <w:sz w:val="26"/>
                <w:szCs w:val="26"/>
              </w:rPr>
            </w:pPr>
            <w:r>
              <w:rPr>
                <w:sz w:val="26"/>
                <w:szCs w:val="26"/>
              </w:rPr>
              <w:t>Hình ảnh sản phẩm</w:t>
            </w:r>
          </w:p>
        </w:tc>
      </w:tr>
      <w:tr w:rsidR="005447E4" w14:paraId="10D42EBF" w14:textId="77777777">
        <w:tc>
          <w:tcPr>
            <w:tcW w:w="714" w:type="dxa"/>
          </w:tcPr>
          <w:p w14:paraId="4B97E124" w14:textId="77777777" w:rsidR="005447E4" w:rsidRDefault="00000000">
            <w:pPr>
              <w:spacing w:line="360" w:lineRule="auto"/>
              <w:rPr>
                <w:sz w:val="26"/>
                <w:szCs w:val="26"/>
              </w:rPr>
            </w:pPr>
            <w:r>
              <w:rPr>
                <w:sz w:val="26"/>
                <w:szCs w:val="26"/>
              </w:rPr>
              <w:t>8</w:t>
            </w:r>
          </w:p>
        </w:tc>
        <w:tc>
          <w:tcPr>
            <w:tcW w:w="2325" w:type="dxa"/>
          </w:tcPr>
          <w:p w14:paraId="1CA50B1F" w14:textId="77777777" w:rsidR="005447E4" w:rsidRDefault="00000000">
            <w:pPr>
              <w:spacing w:line="360" w:lineRule="auto"/>
              <w:rPr>
                <w:sz w:val="26"/>
                <w:szCs w:val="26"/>
              </w:rPr>
            </w:pPr>
            <w:r>
              <w:rPr>
                <w:sz w:val="26"/>
                <w:szCs w:val="26"/>
              </w:rPr>
              <w:t>ProductDateCreated</w:t>
            </w:r>
          </w:p>
        </w:tc>
        <w:tc>
          <w:tcPr>
            <w:tcW w:w="1573" w:type="dxa"/>
          </w:tcPr>
          <w:p w14:paraId="02A861C8" w14:textId="77777777" w:rsidR="005447E4" w:rsidRDefault="00000000">
            <w:pPr>
              <w:spacing w:line="360" w:lineRule="auto"/>
              <w:rPr>
                <w:sz w:val="26"/>
                <w:szCs w:val="26"/>
              </w:rPr>
            </w:pPr>
            <w:r>
              <w:rPr>
                <w:sz w:val="26"/>
                <w:szCs w:val="26"/>
              </w:rPr>
              <w:t>Datetime2</w:t>
            </w:r>
          </w:p>
        </w:tc>
        <w:tc>
          <w:tcPr>
            <w:tcW w:w="966" w:type="dxa"/>
          </w:tcPr>
          <w:p w14:paraId="10BBEE01" w14:textId="77777777" w:rsidR="005447E4" w:rsidRDefault="00000000">
            <w:pPr>
              <w:spacing w:line="360" w:lineRule="auto"/>
              <w:rPr>
                <w:sz w:val="26"/>
                <w:szCs w:val="26"/>
              </w:rPr>
            </w:pPr>
            <w:r>
              <w:rPr>
                <w:sz w:val="26"/>
                <w:szCs w:val="26"/>
              </w:rPr>
              <w:t>7</w:t>
            </w:r>
          </w:p>
        </w:tc>
        <w:tc>
          <w:tcPr>
            <w:tcW w:w="808" w:type="dxa"/>
          </w:tcPr>
          <w:p w14:paraId="14A6669F" w14:textId="77777777" w:rsidR="005447E4" w:rsidRDefault="005447E4">
            <w:pPr>
              <w:spacing w:line="360" w:lineRule="auto"/>
              <w:rPr>
                <w:sz w:val="26"/>
                <w:szCs w:val="26"/>
              </w:rPr>
            </w:pPr>
          </w:p>
        </w:tc>
        <w:tc>
          <w:tcPr>
            <w:tcW w:w="2244" w:type="dxa"/>
          </w:tcPr>
          <w:p w14:paraId="4EBBAC77" w14:textId="77777777" w:rsidR="005447E4" w:rsidRDefault="00000000">
            <w:pPr>
              <w:spacing w:line="360" w:lineRule="auto"/>
              <w:rPr>
                <w:sz w:val="26"/>
                <w:szCs w:val="26"/>
              </w:rPr>
            </w:pPr>
            <w:r>
              <w:rPr>
                <w:sz w:val="26"/>
                <w:szCs w:val="26"/>
              </w:rPr>
              <w:t>Ngày tạo sản phẩm</w:t>
            </w:r>
          </w:p>
        </w:tc>
      </w:tr>
      <w:tr w:rsidR="005447E4" w14:paraId="7DA25D43" w14:textId="77777777">
        <w:tc>
          <w:tcPr>
            <w:tcW w:w="714" w:type="dxa"/>
          </w:tcPr>
          <w:p w14:paraId="3711FCE0" w14:textId="77777777" w:rsidR="005447E4" w:rsidRDefault="00000000">
            <w:pPr>
              <w:spacing w:line="360" w:lineRule="auto"/>
              <w:rPr>
                <w:sz w:val="26"/>
                <w:szCs w:val="26"/>
              </w:rPr>
            </w:pPr>
            <w:r>
              <w:rPr>
                <w:sz w:val="26"/>
                <w:szCs w:val="26"/>
              </w:rPr>
              <w:t>9</w:t>
            </w:r>
          </w:p>
        </w:tc>
        <w:tc>
          <w:tcPr>
            <w:tcW w:w="2325" w:type="dxa"/>
          </w:tcPr>
          <w:p w14:paraId="481EECA6" w14:textId="77777777" w:rsidR="005447E4" w:rsidRDefault="00000000">
            <w:pPr>
              <w:spacing w:line="360" w:lineRule="auto"/>
              <w:rPr>
                <w:sz w:val="26"/>
                <w:szCs w:val="26"/>
              </w:rPr>
            </w:pPr>
            <w:r>
              <w:rPr>
                <w:sz w:val="26"/>
                <w:szCs w:val="26"/>
              </w:rPr>
              <w:t>CategoryId</w:t>
            </w:r>
          </w:p>
        </w:tc>
        <w:tc>
          <w:tcPr>
            <w:tcW w:w="1573" w:type="dxa"/>
          </w:tcPr>
          <w:p w14:paraId="65697CE3" w14:textId="77777777" w:rsidR="005447E4" w:rsidRDefault="00000000">
            <w:pPr>
              <w:spacing w:line="360" w:lineRule="auto"/>
              <w:rPr>
                <w:sz w:val="26"/>
                <w:szCs w:val="26"/>
              </w:rPr>
            </w:pPr>
            <w:r>
              <w:rPr>
                <w:sz w:val="26"/>
                <w:szCs w:val="26"/>
              </w:rPr>
              <w:t>int</w:t>
            </w:r>
          </w:p>
        </w:tc>
        <w:tc>
          <w:tcPr>
            <w:tcW w:w="966" w:type="dxa"/>
          </w:tcPr>
          <w:p w14:paraId="1AE8EF7A" w14:textId="77777777" w:rsidR="005447E4" w:rsidRDefault="005447E4">
            <w:pPr>
              <w:spacing w:line="360" w:lineRule="auto"/>
              <w:rPr>
                <w:sz w:val="26"/>
                <w:szCs w:val="26"/>
              </w:rPr>
            </w:pPr>
          </w:p>
        </w:tc>
        <w:tc>
          <w:tcPr>
            <w:tcW w:w="808" w:type="dxa"/>
          </w:tcPr>
          <w:p w14:paraId="7537DB15" w14:textId="77777777" w:rsidR="005447E4" w:rsidRDefault="00000000">
            <w:pPr>
              <w:spacing w:line="360" w:lineRule="auto"/>
              <w:rPr>
                <w:sz w:val="26"/>
                <w:szCs w:val="26"/>
              </w:rPr>
            </w:pPr>
            <w:r>
              <w:rPr>
                <w:sz w:val="26"/>
                <w:szCs w:val="26"/>
              </w:rPr>
              <w:t>FK</w:t>
            </w:r>
          </w:p>
        </w:tc>
        <w:tc>
          <w:tcPr>
            <w:tcW w:w="2244" w:type="dxa"/>
          </w:tcPr>
          <w:p w14:paraId="7ADCA492" w14:textId="77777777" w:rsidR="005447E4" w:rsidRDefault="00000000" w:rsidP="00320DE0">
            <w:pPr>
              <w:keepNext/>
              <w:spacing w:line="360" w:lineRule="auto"/>
              <w:rPr>
                <w:sz w:val="26"/>
                <w:szCs w:val="26"/>
              </w:rPr>
            </w:pPr>
            <w:r>
              <w:rPr>
                <w:sz w:val="26"/>
                <w:szCs w:val="26"/>
              </w:rPr>
              <w:t>Mã loại sản phẩm</w:t>
            </w:r>
          </w:p>
        </w:tc>
      </w:tr>
    </w:tbl>
    <w:p w14:paraId="0C83B68F" w14:textId="2A8627E7" w:rsidR="00320DE0" w:rsidRDefault="00320DE0" w:rsidP="00F906CF">
      <w:pPr>
        <w:pStyle w:val="Caption"/>
        <w:rPr>
          <w:ins w:id="1964" w:author="ĐÀNG ANH MIN ROG" w:date="2023-06-11T00:36:00Z"/>
        </w:rPr>
      </w:pPr>
      <w:bookmarkStart w:id="1965" w:name="_heading=h.3ygebqi" w:colFirst="0" w:colLast="0"/>
      <w:bookmarkStart w:id="1966" w:name="_Toc137336423"/>
      <w:bookmarkStart w:id="1967" w:name="_Toc137336769"/>
      <w:bookmarkStart w:id="1968" w:name="_Toc137359533"/>
      <w:bookmarkEnd w:id="1965"/>
      <w:ins w:id="1969" w:author="ĐÀNG ANH MIN ROG" w:date="2023-06-11T00:36:00Z">
        <w:r>
          <w:t xml:space="preserve">Bảng </w:t>
        </w:r>
      </w:ins>
      <w:ins w:id="1970" w:author="ĐÀNG ANH MIN ROG" w:date="2023-06-11T00:44:00Z">
        <w:r w:rsidR="00CE6393">
          <w:fldChar w:fldCharType="begin"/>
        </w:r>
        <w:r w:rsidR="00CE6393">
          <w:instrText xml:space="preserve"> STYLEREF 1 \s </w:instrText>
        </w:r>
      </w:ins>
      <w:r w:rsidR="00CE6393">
        <w:fldChar w:fldCharType="separate"/>
      </w:r>
      <w:r w:rsidR="00CE6393">
        <w:rPr>
          <w:noProof/>
        </w:rPr>
        <w:t>3</w:t>
      </w:r>
      <w:ins w:id="1971" w:author="ĐÀNG ANH MIN ROG" w:date="2023-06-11T00:44:00Z">
        <w:r w:rsidR="00CE6393">
          <w:fldChar w:fldCharType="end"/>
        </w:r>
        <w:r w:rsidR="00CE6393">
          <w:t>.</w:t>
        </w:r>
        <w:r w:rsidR="00CE6393">
          <w:fldChar w:fldCharType="begin"/>
        </w:r>
        <w:r w:rsidR="00CE6393">
          <w:instrText xml:space="preserve"> SEQ Bảng \* ARABIC \s 1 </w:instrText>
        </w:r>
      </w:ins>
      <w:r w:rsidR="00CE6393">
        <w:fldChar w:fldCharType="separate"/>
      </w:r>
      <w:ins w:id="1972" w:author="ĐÀNG ANH MIN ROG" w:date="2023-06-11T00:44:00Z">
        <w:r w:rsidR="00CE6393">
          <w:rPr>
            <w:noProof/>
          </w:rPr>
          <w:t>2</w:t>
        </w:r>
        <w:r w:rsidR="00CE6393">
          <w:fldChar w:fldCharType="end"/>
        </w:r>
      </w:ins>
      <w:ins w:id="1973" w:author="ĐÀNG ANH MIN ROG" w:date="2023-06-11T00:36:00Z">
        <w:r>
          <w:t>. Product</w:t>
        </w:r>
        <w:bookmarkEnd w:id="1966"/>
        <w:bookmarkEnd w:id="1967"/>
        <w:bookmarkEnd w:id="1968"/>
      </w:ins>
    </w:p>
    <w:p w14:paraId="58E0C6A7" w14:textId="4671A919" w:rsidR="005447E4" w:rsidDel="00320DE0" w:rsidRDefault="00BD5FA5" w:rsidP="00320DE0">
      <w:pPr>
        <w:pStyle w:val="Caption"/>
        <w:rPr>
          <w:del w:id="1974" w:author="ĐÀNG ANH MIN ROG" w:date="2023-06-11T00:36:00Z"/>
          <w:color w:val="44546A"/>
          <w:sz w:val="26"/>
          <w:szCs w:val="26"/>
        </w:rPr>
      </w:pPr>
      <w:bookmarkStart w:id="1975" w:name="_Toc136708256"/>
      <w:del w:id="1976" w:author="ĐÀNG ANH MIN ROG" w:date="2023-06-11T00:36:00Z">
        <w:r w:rsidDel="00320DE0">
          <w:delText xml:space="preserve">Bảng </w:delText>
        </w:r>
      </w:del>
      <w:del w:id="1977" w:author="ĐÀNG ANH MIN ROG" w:date="2023-06-11T00:35:00Z">
        <w:r w:rsidDel="00320DE0">
          <w:fldChar w:fldCharType="begin"/>
        </w:r>
        <w:r w:rsidDel="00320DE0">
          <w:delInstrText xml:space="preserve"> SEQ Bảng \* ARABIC </w:delInstrText>
        </w:r>
        <w:r w:rsidDel="00320DE0">
          <w:fldChar w:fldCharType="separate"/>
        </w:r>
        <w:r w:rsidDel="00320DE0">
          <w:rPr>
            <w:noProof/>
          </w:rPr>
          <w:delText>2</w:delText>
        </w:r>
        <w:r w:rsidDel="00320DE0">
          <w:rPr>
            <w:noProof/>
          </w:rPr>
          <w:fldChar w:fldCharType="end"/>
        </w:r>
      </w:del>
      <w:del w:id="1978" w:author="ĐÀNG ANH MIN ROG" w:date="2023-06-11T00:36:00Z">
        <w:r w:rsidDel="00320DE0">
          <w:delText xml:space="preserve">. </w:delText>
        </w:r>
        <w:r w:rsidRPr="0006132C" w:rsidDel="00320DE0">
          <w:delText>Product</w:delText>
        </w:r>
        <w:bookmarkEnd w:id="1975"/>
      </w:del>
    </w:p>
    <w:p w14:paraId="4231E37D" w14:textId="77777777" w:rsidR="005447E4" w:rsidRDefault="00000000">
      <w:pPr>
        <w:numPr>
          <w:ilvl w:val="0"/>
          <w:numId w:val="2"/>
        </w:numPr>
        <w:jc w:val="both"/>
        <w:rPr>
          <w:sz w:val="26"/>
          <w:szCs w:val="26"/>
        </w:rPr>
      </w:pPr>
      <w:r>
        <w:rPr>
          <w:sz w:val="26"/>
          <w:szCs w:val="26"/>
        </w:rPr>
        <w:t>Bảng Categories</w:t>
      </w:r>
    </w:p>
    <w:tbl>
      <w:tblPr>
        <w:tblStyle w:val="af3"/>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2"/>
        <w:gridCol w:w="2469"/>
        <w:gridCol w:w="1555"/>
        <w:gridCol w:w="938"/>
        <w:gridCol w:w="806"/>
        <w:gridCol w:w="2150"/>
      </w:tblGrid>
      <w:tr w:rsidR="005447E4" w14:paraId="412BC86E" w14:textId="77777777">
        <w:tc>
          <w:tcPr>
            <w:tcW w:w="712" w:type="dxa"/>
          </w:tcPr>
          <w:p w14:paraId="0EF0FEB1" w14:textId="77777777" w:rsidR="005447E4" w:rsidRDefault="00000000">
            <w:pPr>
              <w:spacing w:line="360" w:lineRule="auto"/>
              <w:rPr>
                <w:sz w:val="26"/>
                <w:szCs w:val="26"/>
              </w:rPr>
            </w:pPr>
            <w:r>
              <w:rPr>
                <w:sz w:val="26"/>
                <w:szCs w:val="26"/>
              </w:rPr>
              <w:t>STT</w:t>
            </w:r>
          </w:p>
        </w:tc>
        <w:tc>
          <w:tcPr>
            <w:tcW w:w="2469" w:type="dxa"/>
          </w:tcPr>
          <w:p w14:paraId="4E677C54" w14:textId="77777777" w:rsidR="005447E4" w:rsidRDefault="00000000">
            <w:pPr>
              <w:spacing w:line="360" w:lineRule="auto"/>
              <w:rPr>
                <w:sz w:val="26"/>
                <w:szCs w:val="26"/>
              </w:rPr>
            </w:pPr>
            <w:r>
              <w:rPr>
                <w:sz w:val="26"/>
                <w:szCs w:val="26"/>
              </w:rPr>
              <w:t>Tên Thuộc tính</w:t>
            </w:r>
          </w:p>
        </w:tc>
        <w:tc>
          <w:tcPr>
            <w:tcW w:w="1555" w:type="dxa"/>
          </w:tcPr>
          <w:p w14:paraId="73198CE9" w14:textId="77777777" w:rsidR="005447E4" w:rsidRDefault="00000000">
            <w:pPr>
              <w:spacing w:line="360" w:lineRule="auto"/>
              <w:rPr>
                <w:sz w:val="26"/>
                <w:szCs w:val="26"/>
              </w:rPr>
            </w:pPr>
            <w:r>
              <w:rPr>
                <w:sz w:val="26"/>
                <w:szCs w:val="26"/>
              </w:rPr>
              <w:t>Kiểu dữ liệu</w:t>
            </w:r>
          </w:p>
        </w:tc>
        <w:tc>
          <w:tcPr>
            <w:tcW w:w="938" w:type="dxa"/>
          </w:tcPr>
          <w:p w14:paraId="363FC426" w14:textId="77777777" w:rsidR="005447E4" w:rsidRDefault="00000000">
            <w:pPr>
              <w:spacing w:line="360" w:lineRule="auto"/>
              <w:rPr>
                <w:sz w:val="26"/>
                <w:szCs w:val="26"/>
              </w:rPr>
            </w:pPr>
            <w:r>
              <w:rPr>
                <w:sz w:val="26"/>
                <w:szCs w:val="26"/>
              </w:rPr>
              <w:t xml:space="preserve">Độ dài </w:t>
            </w:r>
          </w:p>
        </w:tc>
        <w:tc>
          <w:tcPr>
            <w:tcW w:w="806" w:type="dxa"/>
          </w:tcPr>
          <w:p w14:paraId="4754C93C" w14:textId="77777777" w:rsidR="005447E4" w:rsidRDefault="00000000">
            <w:pPr>
              <w:spacing w:line="360" w:lineRule="auto"/>
              <w:rPr>
                <w:sz w:val="26"/>
                <w:szCs w:val="26"/>
              </w:rPr>
            </w:pPr>
            <w:r>
              <w:rPr>
                <w:sz w:val="26"/>
                <w:szCs w:val="26"/>
              </w:rPr>
              <w:t>Khóa</w:t>
            </w:r>
          </w:p>
        </w:tc>
        <w:tc>
          <w:tcPr>
            <w:tcW w:w="2150" w:type="dxa"/>
          </w:tcPr>
          <w:p w14:paraId="1AB8DE10" w14:textId="77777777" w:rsidR="005447E4" w:rsidRDefault="00000000">
            <w:pPr>
              <w:spacing w:line="360" w:lineRule="auto"/>
              <w:rPr>
                <w:sz w:val="26"/>
                <w:szCs w:val="26"/>
              </w:rPr>
            </w:pPr>
            <w:r>
              <w:rPr>
                <w:sz w:val="26"/>
                <w:szCs w:val="26"/>
              </w:rPr>
              <w:t>Mô tả</w:t>
            </w:r>
          </w:p>
        </w:tc>
      </w:tr>
      <w:tr w:rsidR="005447E4" w14:paraId="654D86FC" w14:textId="77777777">
        <w:tc>
          <w:tcPr>
            <w:tcW w:w="712" w:type="dxa"/>
          </w:tcPr>
          <w:p w14:paraId="47B4FBC7" w14:textId="77777777" w:rsidR="005447E4" w:rsidRDefault="00000000">
            <w:pPr>
              <w:spacing w:line="360" w:lineRule="auto"/>
              <w:rPr>
                <w:sz w:val="26"/>
                <w:szCs w:val="26"/>
              </w:rPr>
            </w:pPr>
            <w:r>
              <w:rPr>
                <w:sz w:val="26"/>
                <w:szCs w:val="26"/>
              </w:rPr>
              <w:t>1</w:t>
            </w:r>
          </w:p>
        </w:tc>
        <w:tc>
          <w:tcPr>
            <w:tcW w:w="2469" w:type="dxa"/>
          </w:tcPr>
          <w:p w14:paraId="052BD6A4" w14:textId="77777777" w:rsidR="005447E4" w:rsidRDefault="00000000">
            <w:pPr>
              <w:spacing w:line="360" w:lineRule="auto"/>
              <w:rPr>
                <w:sz w:val="26"/>
                <w:szCs w:val="26"/>
              </w:rPr>
            </w:pPr>
            <w:r>
              <w:rPr>
                <w:sz w:val="26"/>
                <w:szCs w:val="26"/>
              </w:rPr>
              <w:t>CategoryId</w:t>
            </w:r>
          </w:p>
        </w:tc>
        <w:tc>
          <w:tcPr>
            <w:tcW w:w="1555" w:type="dxa"/>
          </w:tcPr>
          <w:p w14:paraId="7DD600C8" w14:textId="77777777" w:rsidR="005447E4" w:rsidRDefault="00000000">
            <w:pPr>
              <w:spacing w:line="360" w:lineRule="auto"/>
              <w:rPr>
                <w:sz w:val="26"/>
                <w:szCs w:val="26"/>
              </w:rPr>
            </w:pPr>
            <w:r>
              <w:rPr>
                <w:sz w:val="26"/>
                <w:szCs w:val="26"/>
              </w:rPr>
              <w:t>Int</w:t>
            </w:r>
          </w:p>
        </w:tc>
        <w:tc>
          <w:tcPr>
            <w:tcW w:w="938" w:type="dxa"/>
          </w:tcPr>
          <w:p w14:paraId="15E8E322" w14:textId="77777777" w:rsidR="005447E4" w:rsidRDefault="005447E4">
            <w:pPr>
              <w:spacing w:line="360" w:lineRule="auto"/>
              <w:rPr>
                <w:sz w:val="26"/>
                <w:szCs w:val="26"/>
              </w:rPr>
            </w:pPr>
          </w:p>
        </w:tc>
        <w:tc>
          <w:tcPr>
            <w:tcW w:w="806" w:type="dxa"/>
          </w:tcPr>
          <w:p w14:paraId="225E472D" w14:textId="77777777" w:rsidR="005447E4" w:rsidRDefault="00000000">
            <w:pPr>
              <w:spacing w:line="360" w:lineRule="auto"/>
              <w:rPr>
                <w:sz w:val="26"/>
                <w:szCs w:val="26"/>
              </w:rPr>
            </w:pPr>
            <w:r>
              <w:rPr>
                <w:sz w:val="26"/>
                <w:szCs w:val="26"/>
              </w:rPr>
              <w:t>PK</w:t>
            </w:r>
          </w:p>
        </w:tc>
        <w:tc>
          <w:tcPr>
            <w:tcW w:w="2150" w:type="dxa"/>
          </w:tcPr>
          <w:p w14:paraId="15DD4931" w14:textId="77777777" w:rsidR="005447E4" w:rsidRDefault="00000000">
            <w:pPr>
              <w:spacing w:line="360" w:lineRule="auto"/>
              <w:rPr>
                <w:sz w:val="26"/>
                <w:szCs w:val="26"/>
              </w:rPr>
            </w:pPr>
            <w:r>
              <w:rPr>
                <w:sz w:val="26"/>
                <w:szCs w:val="26"/>
              </w:rPr>
              <w:t>ID loại sản phẩm</w:t>
            </w:r>
          </w:p>
        </w:tc>
      </w:tr>
      <w:tr w:rsidR="005447E4" w14:paraId="3FBB29C4" w14:textId="77777777">
        <w:tc>
          <w:tcPr>
            <w:tcW w:w="712" w:type="dxa"/>
          </w:tcPr>
          <w:p w14:paraId="6A405580" w14:textId="77777777" w:rsidR="005447E4" w:rsidRDefault="00000000">
            <w:pPr>
              <w:spacing w:line="360" w:lineRule="auto"/>
              <w:rPr>
                <w:sz w:val="26"/>
                <w:szCs w:val="26"/>
              </w:rPr>
            </w:pPr>
            <w:r>
              <w:rPr>
                <w:sz w:val="26"/>
                <w:szCs w:val="26"/>
              </w:rPr>
              <w:t>2</w:t>
            </w:r>
          </w:p>
        </w:tc>
        <w:tc>
          <w:tcPr>
            <w:tcW w:w="2469" w:type="dxa"/>
          </w:tcPr>
          <w:p w14:paraId="411CF52E" w14:textId="77777777" w:rsidR="005447E4" w:rsidRDefault="00000000">
            <w:pPr>
              <w:spacing w:line="360" w:lineRule="auto"/>
              <w:rPr>
                <w:sz w:val="26"/>
                <w:szCs w:val="26"/>
              </w:rPr>
            </w:pPr>
            <w:r>
              <w:rPr>
                <w:sz w:val="26"/>
                <w:szCs w:val="26"/>
              </w:rPr>
              <w:t>CategoryName</w:t>
            </w:r>
          </w:p>
        </w:tc>
        <w:tc>
          <w:tcPr>
            <w:tcW w:w="1555" w:type="dxa"/>
          </w:tcPr>
          <w:p w14:paraId="0EF6ABD9" w14:textId="77777777" w:rsidR="005447E4" w:rsidRDefault="00000000">
            <w:pPr>
              <w:spacing w:line="360" w:lineRule="auto"/>
              <w:rPr>
                <w:sz w:val="26"/>
                <w:szCs w:val="26"/>
              </w:rPr>
            </w:pPr>
            <w:r>
              <w:rPr>
                <w:sz w:val="26"/>
                <w:szCs w:val="26"/>
              </w:rPr>
              <w:t>Nvarchar</w:t>
            </w:r>
          </w:p>
        </w:tc>
        <w:tc>
          <w:tcPr>
            <w:tcW w:w="938" w:type="dxa"/>
          </w:tcPr>
          <w:p w14:paraId="282B57E9" w14:textId="77777777" w:rsidR="005447E4" w:rsidRDefault="00000000">
            <w:pPr>
              <w:spacing w:line="360" w:lineRule="auto"/>
              <w:rPr>
                <w:sz w:val="26"/>
                <w:szCs w:val="26"/>
              </w:rPr>
            </w:pPr>
            <w:r>
              <w:rPr>
                <w:sz w:val="26"/>
                <w:szCs w:val="26"/>
              </w:rPr>
              <w:t>50</w:t>
            </w:r>
          </w:p>
        </w:tc>
        <w:tc>
          <w:tcPr>
            <w:tcW w:w="806" w:type="dxa"/>
          </w:tcPr>
          <w:p w14:paraId="21D84257" w14:textId="77777777" w:rsidR="005447E4" w:rsidRDefault="005447E4">
            <w:pPr>
              <w:spacing w:line="360" w:lineRule="auto"/>
              <w:rPr>
                <w:sz w:val="26"/>
                <w:szCs w:val="26"/>
              </w:rPr>
            </w:pPr>
          </w:p>
        </w:tc>
        <w:tc>
          <w:tcPr>
            <w:tcW w:w="2150" w:type="dxa"/>
          </w:tcPr>
          <w:p w14:paraId="0075BC08" w14:textId="77777777" w:rsidR="005447E4" w:rsidRDefault="00000000">
            <w:pPr>
              <w:spacing w:line="360" w:lineRule="auto"/>
              <w:rPr>
                <w:sz w:val="26"/>
                <w:szCs w:val="26"/>
              </w:rPr>
            </w:pPr>
            <w:r>
              <w:rPr>
                <w:sz w:val="26"/>
                <w:szCs w:val="26"/>
              </w:rPr>
              <w:t>Tên loại sản phẩm</w:t>
            </w:r>
          </w:p>
        </w:tc>
      </w:tr>
      <w:tr w:rsidR="005447E4" w14:paraId="373145DD" w14:textId="77777777">
        <w:tc>
          <w:tcPr>
            <w:tcW w:w="712" w:type="dxa"/>
          </w:tcPr>
          <w:p w14:paraId="0A3E1A27" w14:textId="77777777" w:rsidR="005447E4" w:rsidRDefault="00000000">
            <w:pPr>
              <w:spacing w:line="360" w:lineRule="auto"/>
              <w:rPr>
                <w:sz w:val="26"/>
                <w:szCs w:val="26"/>
              </w:rPr>
            </w:pPr>
            <w:r>
              <w:rPr>
                <w:sz w:val="26"/>
                <w:szCs w:val="26"/>
              </w:rPr>
              <w:t>3</w:t>
            </w:r>
          </w:p>
        </w:tc>
        <w:tc>
          <w:tcPr>
            <w:tcW w:w="2469" w:type="dxa"/>
          </w:tcPr>
          <w:p w14:paraId="0B7DEFDC" w14:textId="77777777" w:rsidR="005447E4" w:rsidRDefault="00000000">
            <w:pPr>
              <w:spacing w:line="360" w:lineRule="auto"/>
              <w:rPr>
                <w:sz w:val="26"/>
                <w:szCs w:val="26"/>
              </w:rPr>
            </w:pPr>
            <w:r>
              <w:rPr>
                <w:sz w:val="26"/>
                <w:szCs w:val="26"/>
              </w:rPr>
              <w:t>CategoryDateCreated</w:t>
            </w:r>
          </w:p>
        </w:tc>
        <w:tc>
          <w:tcPr>
            <w:tcW w:w="1555" w:type="dxa"/>
          </w:tcPr>
          <w:p w14:paraId="79678C68" w14:textId="77777777" w:rsidR="005447E4" w:rsidRDefault="00000000">
            <w:pPr>
              <w:spacing w:line="360" w:lineRule="auto"/>
              <w:rPr>
                <w:sz w:val="26"/>
                <w:szCs w:val="26"/>
              </w:rPr>
            </w:pPr>
            <w:r>
              <w:rPr>
                <w:sz w:val="26"/>
                <w:szCs w:val="26"/>
              </w:rPr>
              <w:t>Datetime2</w:t>
            </w:r>
          </w:p>
        </w:tc>
        <w:tc>
          <w:tcPr>
            <w:tcW w:w="938" w:type="dxa"/>
          </w:tcPr>
          <w:p w14:paraId="1482688C" w14:textId="77777777" w:rsidR="005447E4" w:rsidRDefault="00000000">
            <w:pPr>
              <w:spacing w:line="360" w:lineRule="auto"/>
              <w:rPr>
                <w:sz w:val="26"/>
                <w:szCs w:val="26"/>
              </w:rPr>
            </w:pPr>
            <w:r>
              <w:rPr>
                <w:sz w:val="26"/>
                <w:szCs w:val="26"/>
              </w:rPr>
              <w:t>7</w:t>
            </w:r>
          </w:p>
        </w:tc>
        <w:tc>
          <w:tcPr>
            <w:tcW w:w="806" w:type="dxa"/>
          </w:tcPr>
          <w:p w14:paraId="69F17296" w14:textId="77777777" w:rsidR="005447E4" w:rsidRDefault="005447E4">
            <w:pPr>
              <w:spacing w:line="360" w:lineRule="auto"/>
              <w:rPr>
                <w:sz w:val="26"/>
                <w:szCs w:val="26"/>
              </w:rPr>
            </w:pPr>
          </w:p>
        </w:tc>
        <w:tc>
          <w:tcPr>
            <w:tcW w:w="2150" w:type="dxa"/>
          </w:tcPr>
          <w:p w14:paraId="6EC5D961" w14:textId="77777777" w:rsidR="005447E4" w:rsidRDefault="00000000" w:rsidP="0016780F">
            <w:pPr>
              <w:keepNext/>
              <w:spacing w:line="360" w:lineRule="auto"/>
              <w:rPr>
                <w:sz w:val="26"/>
                <w:szCs w:val="26"/>
              </w:rPr>
            </w:pPr>
            <w:r>
              <w:rPr>
                <w:sz w:val="26"/>
                <w:szCs w:val="26"/>
              </w:rPr>
              <w:t>Ngày thêm loại sản phẩm</w:t>
            </w:r>
          </w:p>
        </w:tc>
      </w:tr>
    </w:tbl>
    <w:p w14:paraId="09DE9B12" w14:textId="23511FF7" w:rsidR="0016780F" w:rsidRPr="0078568E" w:rsidRDefault="0016780F" w:rsidP="00F906CF">
      <w:pPr>
        <w:pStyle w:val="Caption"/>
        <w:rPr>
          <w:ins w:id="1979" w:author="ĐÀNG ANH MIN ROG" w:date="2023-06-11T00:40:00Z"/>
        </w:rPr>
      </w:pPr>
      <w:bookmarkStart w:id="1980" w:name="_heading=h.2dlolyb" w:colFirst="0" w:colLast="0"/>
      <w:bookmarkStart w:id="1981" w:name="_Toc137336770"/>
      <w:bookmarkStart w:id="1982" w:name="_Toc137359534"/>
      <w:bookmarkStart w:id="1983" w:name="_Toc136708257"/>
      <w:bookmarkEnd w:id="1980"/>
      <w:ins w:id="1984" w:author="ĐÀNG ANH MIN ROG" w:date="2023-06-11T00:40:00Z">
        <w:r w:rsidRPr="0078568E">
          <w:t xml:space="preserve">Bảng </w:t>
        </w:r>
      </w:ins>
      <w:ins w:id="1985" w:author="ĐÀNG ANH MIN ROG" w:date="2023-06-11T00:44:00Z">
        <w:r w:rsidR="00CE6393">
          <w:fldChar w:fldCharType="begin"/>
        </w:r>
        <w:r w:rsidR="00CE6393">
          <w:instrText xml:space="preserve"> STYLEREF 1 \s </w:instrText>
        </w:r>
      </w:ins>
      <w:r w:rsidR="00CE6393">
        <w:fldChar w:fldCharType="separate"/>
      </w:r>
      <w:r w:rsidR="00CE6393">
        <w:rPr>
          <w:noProof/>
        </w:rPr>
        <w:t>3</w:t>
      </w:r>
      <w:ins w:id="1986" w:author="ĐÀNG ANH MIN ROG" w:date="2023-06-11T00:44:00Z">
        <w:r w:rsidR="00CE6393">
          <w:fldChar w:fldCharType="end"/>
        </w:r>
        <w:r w:rsidR="00CE6393">
          <w:t>.</w:t>
        </w:r>
        <w:r w:rsidR="00CE6393">
          <w:fldChar w:fldCharType="begin"/>
        </w:r>
        <w:r w:rsidR="00CE6393">
          <w:instrText xml:space="preserve"> SEQ Bảng \* ARABIC \s 1 </w:instrText>
        </w:r>
      </w:ins>
      <w:r w:rsidR="00CE6393">
        <w:fldChar w:fldCharType="separate"/>
      </w:r>
      <w:ins w:id="1987" w:author="ĐÀNG ANH MIN ROG" w:date="2023-06-11T00:44:00Z">
        <w:r w:rsidR="00CE6393">
          <w:rPr>
            <w:noProof/>
          </w:rPr>
          <w:t>3</w:t>
        </w:r>
        <w:r w:rsidR="00CE6393">
          <w:fldChar w:fldCharType="end"/>
        </w:r>
      </w:ins>
      <w:ins w:id="1988" w:author="ĐÀNG ANH MIN ROG" w:date="2023-06-11T00:40:00Z">
        <w:r w:rsidRPr="0078568E">
          <w:t>. Categories</w:t>
        </w:r>
        <w:bookmarkEnd w:id="1981"/>
        <w:bookmarkEnd w:id="1982"/>
      </w:ins>
    </w:p>
    <w:p w14:paraId="78521137" w14:textId="2C987D3E" w:rsidR="005447E4" w:rsidDel="00250C08" w:rsidRDefault="00BD5FA5">
      <w:pPr>
        <w:pStyle w:val="ListParagraph"/>
        <w:numPr>
          <w:ilvl w:val="0"/>
          <w:numId w:val="2"/>
        </w:numPr>
        <w:jc w:val="both"/>
        <w:rPr>
          <w:del w:id="1989" w:author="ĐÀNG ANH MIN ROG" w:date="2023-06-11T00:40:00Z"/>
        </w:rPr>
        <w:pPrChange w:id="1990" w:author="ĐÀNG ANH MIN ROG" w:date="2023-06-11T04:19:00Z">
          <w:pPr>
            <w:pStyle w:val="Caption"/>
          </w:pPr>
        </w:pPrChange>
      </w:pPr>
      <w:del w:id="1991" w:author="ĐÀNG ANH MIN ROG" w:date="2023-06-11T00:41:00Z">
        <w:r w:rsidRPr="00581AF3" w:rsidDel="00324818">
          <w:delText xml:space="preserve">Bảng </w:delText>
        </w:r>
      </w:del>
      <w:del w:id="1992" w:author="ĐÀNG ANH MIN ROG" w:date="2023-06-11T00:35:00Z">
        <w:r w:rsidRPr="00581AF3" w:rsidDel="00320DE0">
          <w:fldChar w:fldCharType="begin"/>
        </w:r>
        <w:r w:rsidRPr="00581AF3" w:rsidDel="00320DE0">
          <w:delInstrText xml:space="preserve"> SEQ Bảng \* ARABIC </w:delInstrText>
        </w:r>
        <w:r w:rsidRPr="00581AF3" w:rsidDel="00320DE0">
          <w:fldChar w:fldCharType="separate"/>
        </w:r>
        <w:r w:rsidRPr="00581AF3" w:rsidDel="00320DE0">
          <w:rPr>
            <w:noProof/>
          </w:rPr>
          <w:delText>3</w:delText>
        </w:r>
        <w:r w:rsidRPr="00581AF3" w:rsidDel="00320DE0">
          <w:rPr>
            <w:noProof/>
          </w:rPr>
          <w:fldChar w:fldCharType="end"/>
        </w:r>
      </w:del>
      <w:del w:id="1993" w:author="ĐÀNG ANH MIN ROG" w:date="2023-06-11T00:40:00Z">
        <w:r w:rsidRPr="00581AF3" w:rsidDel="0016780F">
          <w:delText>. Categories</w:delText>
        </w:r>
        <w:bookmarkEnd w:id="1983"/>
      </w:del>
    </w:p>
    <w:p w14:paraId="7F6B5453" w14:textId="44DB711B" w:rsidR="005447E4" w:rsidRPr="00581AF3" w:rsidRDefault="00250C08">
      <w:pPr>
        <w:pStyle w:val="ListParagraph"/>
        <w:numPr>
          <w:ilvl w:val="0"/>
          <w:numId w:val="2"/>
        </w:numPr>
        <w:jc w:val="both"/>
        <w:pPrChange w:id="1994" w:author="ĐÀNG ANH MIN ROG" w:date="2023-06-11T04:19:00Z">
          <w:pPr>
            <w:numPr>
              <w:numId w:val="2"/>
            </w:numPr>
            <w:ind w:left="720" w:hanging="360"/>
            <w:jc w:val="both"/>
          </w:pPr>
        </w:pPrChange>
      </w:pPr>
      <w:ins w:id="1995" w:author="ĐÀNG ANH MIN ROG" w:date="2023-06-11T04:18:00Z">
        <w:r>
          <w:t xml:space="preserve">Bảng </w:t>
        </w:r>
        <w:r w:rsidRPr="00E93B10">
          <w:t>ProductRating</w:t>
        </w:r>
      </w:ins>
      <w:del w:id="1996" w:author="ĐÀNG ANH MIN ROG" w:date="2023-06-11T04:15:00Z">
        <w:r w:rsidRPr="00581AF3" w:rsidDel="00BC574E">
          <w:delText>Bảng ProductRating</w:delText>
        </w:r>
      </w:del>
    </w:p>
    <w:tbl>
      <w:tblPr>
        <w:tblStyle w:val="af4"/>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2"/>
        <w:gridCol w:w="2469"/>
        <w:gridCol w:w="1555"/>
        <w:gridCol w:w="938"/>
        <w:gridCol w:w="806"/>
        <w:gridCol w:w="2150"/>
      </w:tblGrid>
      <w:tr w:rsidR="005447E4" w14:paraId="633636EE" w14:textId="77777777">
        <w:tc>
          <w:tcPr>
            <w:tcW w:w="712" w:type="dxa"/>
          </w:tcPr>
          <w:p w14:paraId="538F0357" w14:textId="77777777" w:rsidR="005447E4" w:rsidRDefault="00000000">
            <w:pPr>
              <w:spacing w:line="360" w:lineRule="auto"/>
              <w:rPr>
                <w:sz w:val="26"/>
                <w:szCs w:val="26"/>
              </w:rPr>
            </w:pPr>
            <w:r>
              <w:rPr>
                <w:sz w:val="26"/>
                <w:szCs w:val="26"/>
              </w:rPr>
              <w:t>STT</w:t>
            </w:r>
          </w:p>
        </w:tc>
        <w:tc>
          <w:tcPr>
            <w:tcW w:w="2469" w:type="dxa"/>
          </w:tcPr>
          <w:p w14:paraId="307FFEF1" w14:textId="77777777" w:rsidR="005447E4" w:rsidRDefault="00000000">
            <w:pPr>
              <w:spacing w:line="360" w:lineRule="auto"/>
              <w:rPr>
                <w:sz w:val="26"/>
                <w:szCs w:val="26"/>
              </w:rPr>
            </w:pPr>
            <w:r>
              <w:rPr>
                <w:sz w:val="26"/>
                <w:szCs w:val="26"/>
              </w:rPr>
              <w:t>Tên Thuộc tính</w:t>
            </w:r>
          </w:p>
        </w:tc>
        <w:tc>
          <w:tcPr>
            <w:tcW w:w="1555" w:type="dxa"/>
          </w:tcPr>
          <w:p w14:paraId="39643154" w14:textId="77777777" w:rsidR="005447E4" w:rsidRDefault="00000000">
            <w:pPr>
              <w:spacing w:line="360" w:lineRule="auto"/>
              <w:rPr>
                <w:sz w:val="26"/>
                <w:szCs w:val="26"/>
              </w:rPr>
            </w:pPr>
            <w:r>
              <w:rPr>
                <w:sz w:val="26"/>
                <w:szCs w:val="26"/>
              </w:rPr>
              <w:t>Kiểu dữ liệu</w:t>
            </w:r>
          </w:p>
        </w:tc>
        <w:tc>
          <w:tcPr>
            <w:tcW w:w="938" w:type="dxa"/>
          </w:tcPr>
          <w:p w14:paraId="53C52BD2" w14:textId="77777777" w:rsidR="005447E4" w:rsidRDefault="00000000">
            <w:pPr>
              <w:spacing w:line="360" w:lineRule="auto"/>
              <w:rPr>
                <w:sz w:val="26"/>
                <w:szCs w:val="26"/>
              </w:rPr>
            </w:pPr>
            <w:r>
              <w:rPr>
                <w:sz w:val="26"/>
                <w:szCs w:val="26"/>
              </w:rPr>
              <w:t xml:space="preserve">Độ dài </w:t>
            </w:r>
          </w:p>
        </w:tc>
        <w:tc>
          <w:tcPr>
            <w:tcW w:w="806" w:type="dxa"/>
          </w:tcPr>
          <w:p w14:paraId="4E2EFBFE" w14:textId="77777777" w:rsidR="005447E4" w:rsidRDefault="00000000">
            <w:pPr>
              <w:spacing w:line="360" w:lineRule="auto"/>
              <w:rPr>
                <w:sz w:val="26"/>
                <w:szCs w:val="26"/>
              </w:rPr>
            </w:pPr>
            <w:r>
              <w:rPr>
                <w:sz w:val="26"/>
                <w:szCs w:val="26"/>
              </w:rPr>
              <w:t>Khóa</w:t>
            </w:r>
          </w:p>
        </w:tc>
        <w:tc>
          <w:tcPr>
            <w:tcW w:w="2150" w:type="dxa"/>
          </w:tcPr>
          <w:p w14:paraId="7B861DE8" w14:textId="77777777" w:rsidR="005447E4" w:rsidRDefault="00000000">
            <w:pPr>
              <w:spacing w:line="360" w:lineRule="auto"/>
              <w:rPr>
                <w:sz w:val="26"/>
                <w:szCs w:val="26"/>
              </w:rPr>
            </w:pPr>
            <w:r>
              <w:rPr>
                <w:sz w:val="26"/>
                <w:szCs w:val="26"/>
              </w:rPr>
              <w:t>Mô tả</w:t>
            </w:r>
          </w:p>
        </w:tc>
      </w:tr>
      <w:tr w:rsidR="005447E4" w14:paraId="0E08FB09" w14:textId="77777777">
        <w:tc>
          <w:tcPr>
            <w:tcW w:w="712" w:type="dxa"/>
          </w:tcPr>
          <w:p w14:paraId="31E626CC" w14:textId="77777777" w:rsidR="005447E4" w:rsidRDefault="00000000">
            <w:pPr>
              <w:spacing w:line="360" w:lineRule="auto"/>
              <w:rPr>
                <w:sz w:val="26"/>
                <w:szCs w:val="26"/>
              </w:rPr>
            </w:pPr>
            <w:r>
              <w:rPr>
                <w:sz w:val="26"/>
                <w:szCs w:val="26"/>
              </w:rPr>
              <w:t>1</w:t>
            </w:r>
          </w:p>
        </w:tc>
        <w:tc>
          <w:tcPr>
            <w:tcW w:w="2469" w:type="dxa"/>
          </w:tcPr>
          <w:p w14:paraId="656B2DE2" w14:textId="77777777" w:rsidR="005447E4" w:rsidRDefault="00000000">
            <w:pPr>
              <w:spacing w:line="360" w:lineRule="auto"/>
              <w:rPr>
                <w:sz w:val="26"/>
                <w:szCs w:val="26"/>
              </w:rPr>
            </w:pPr>
            <w:r>
              <w:rPr>
                <w:sz w:val="26"/>
                <w:szCs w:val="26"/>
              </w:rPr>
              <w:t>ProductRatingId</w:t>
            </w:r>
          </w:p>
        </w:tc>
        <w:tc>
          <w:tcPr>
            <w:tcW w:w="1555" w:type="dxa"/>
          </w:tcPr>
          <w:p w14:paraId="5BCC25C5" w14:textId="77777777" w:rsidR="005447E4" w:rsidRDefault="00000000">
            <w:pPr>
              <w:spacing w:line="360" w:lineRule="auto"/>
              <w:rPr>
                <w:sz w:val="26"/>
                <w:szCs w:val="26"/>
              </w:rPr>
            </w:pPr>
            <w:r>
              <w:rPr>
                <w:sz w:val="26"/>
                <w:szCs w:val="26"/>
              </w:rPr>
              <w:t>Int</w:t>
            </w:r>
          </w:p>
        </w:tc>
        <w:tc>
          <w:tcPr>
            <w:tcW w:w="938" w:type="dxa"/>
          </w:tcPr>
          <w:p w14:paraId="41D1DB45" w14:textId="77777777" w:rsidR="005447E4" w:rsidRDefault="005447E4">
            <w:pPr>
              <w:spacing w:line="360" w:lineRule="auto"/>
              <w:rPr>
                <w:sz w:val="26"/>
                <w:szCs w:val="26"/>
              </w:rPr>
            </w:pPr>
          </w:p>
        </w:tc>
        <w:tc>
          <w:tcPr>
            <w:tcW w:w="806" w:type="dxa"/>
          </w:tcPr>
          <w:p w14:paraId="2AD5C4B4" w14:textId="77777777" w:rsidR="005447E4" w:rsidRDefault="00000000">
            <w:pPr>
              <w:spacing w:line="360" w:lineRule="auto"/>
              <w:rPr>
                <w:sz w:val="26"/>
                <w:szCs w:val="26"/>
              </w:rPr>
            </w:pPr>
            <w:r>
              <w:rPr>
                <w:sz w:val="26"/>
                <w:szCs w:val="26"/>
              </w:rPr>
              <w:t>PK</w:t>
            </w:r>
          </w:p>
        </w:tc>
        <w:tc>
          <w:tcPr>
            <w:tcW w:w="2150" w:type="dxa"/>
          </w:tcPr>
          <w:p w14:paraId="65E7F0AD" w14:textId="77777777" w:rsidR="005447E4" w:rsidRDefault="00000000">
            <w:pPr>
              <w:spacing w:line="360" w:lineRule="auto"/>
              <w:rPr>
                <w:sz w:val="26"/>
                <w:szCs w:val="26"/>
              </w:rPr>
            </w:pPr>
            <w:r>
              <w:rPr>
                <w:sz w:val="26"/>
                <w:szCs w:val="26"/>
              </w:rPr>
              <w:t>ID rating</w:t>
            </w:r>
          </w:p>
        </w:tc>
      </w:tr>
      <w:tr w:rsidR="005447E4" w14:paraId="4338F1AE" w14:textId="77777777">
        <w:tc>
          <w:tcPr>
            <w:tcW w:w="712" w:type="dxa"/>
          </w:tcPr>
          <w:p w14:paraId="0993481D" w14:textId="77777777" w:rsidR="005447E4" w:rsidRDefault="00000000">
            <w:pPr>
              <w:spacing w:line="360" w:lineRule="auto"/>
              <w:rPr>
                <w:sz w:val="26"/>
                <w:szCs w:val="26"/>
              </w:rPr>
            </w:pPr>
            <w:r>
              <w:rPr>
                <w:sz w:val="26"/>
                <w:szCs w:val="26"/>
              </w:rPr>
              <w:t>2</w:t>
            </w:r>
          </w:p>
        </w:tc>
        <w:tc>
          <w:tcPr>
            <w:tcW w:w="2469" w:type="dxa"/>
          </w:tcPr>
          <w:p w14:paraId="72422AB8" w14:textId="77777777" w:rsidR="005447E4" w:rsidRDefault="00000000">
            <w:pPr>
              <w:spacing w:line="360" w:lineRule="auto"/>
              <w:rPr>
                <w:sz w:val="26"/>
                <w:szCs w:val="26"/>
              </w:rPr>
            </w:pPr>
            <w:r>
              <w:rPr>
                <w:sz w:val="26"/>
                <w:szCs w:val="26"/>
              </w:rPr>
              <w:t>Stars</w:t>
            </w:r>
          </w:p>
        </w:tc>
        <w:tc>
          <w:tcPr>
            <w:tcW w:w="1555" w:type="dxa"/>
          </w:tcPr>
          <w:p w14:paraId="6F6DB8CC" w14:textId="77777777" w:rsidR="005447E4" w:rsidRDefault="00000000">
            <w:pPr>
              <w:spacing w:line="360" w:lineRule="auto"/>
              <w:rPr>
                <w:sz w:val="26"/>
                <w:szCs w:val="26"/>
              </w:rPr>
            </w:pPr>
            <w:r>
              <w:rPr>
                <w:sz w:val="26"/>
                <w:szCs w:val="26"/>
              </w:rPr>
              <w:t>Int</w:t>
            </w:r>
          </w:p>
        </w:tc>
        <w:tc>
          <w:tcPr>
            <w:tcW w:w="938" w:type="dxa"/>
          </w:tcPr>
          <w:p w14:paraId="5F574FEF" w14:textId="77777777" w:rsidR="005447E4" w:rsidRDefault="005447E4">
            <w:pPr>
              <w:spacing w:line="360" w:lineRule="auto"/>
              <w:rPr>
                <w:sz w:val="26"/>
                <w:szCs w:val="26"/>
              </w:rPr>
            </w:pPr>
          </w:p>
        </w:tc>
        <w:tc>
          <w:tcPr>
            <w:tcW w:w="806" w:type="dxa"/>
          </w:tcPr>
          <w:p w14:paraId="33A27E55" w14:textId="77777777" w:rsidR="005447E4" w:rsidRDefault="005447E4">
            <w:pPr>
              <w:spacing w:line="360" w:lineRule="auto"/>
              <w:rPr>
                <w:sz w:val="26"/>
                <w:szCs w:val="26"/>
              </w:rPr>
            </w:pPr>
          </w:p>
        </w:tc>
        <w:tc>
          <w:tcPr>
            <w:tcW w:w="2150" w:type="dxa"/>
          </w:tcPr>
          <w:p w14:paraId="7BD55C0A" w14:textId="77777777" w:rsidR="005447E4" w:rsidRDefault="00000000">
            <w:pPr>
              <w:spacing w:line="360" w:lineRule="auto"/>
              <w:rPr>
                <w:sz w:val="26"/>
                <w:szCs w:val="26"/>
              </w:rPr>
            </w:pPr>
            <w:r>
              <w:rPr>
                <w:sz w:val="26"/>
                <w:szCs w:val="26"/>
              </w:rPr>
              <w:t>Số sao đánh giá</w:t>
            </w:r>
          </w:p>
        </w:tc>
      </w:tr>
      <w:tr w:rsidR="005447E4" w14:paraId="55CAD3E6" w14:textId="77777777">
        <w:tc>
          <w:tcPr>
            <w:tcW w:w="712" w:type="dxa"/>
          </w:tcPr>
          <w:p w14:paraId="7A9C7866" w14:textId="77777777" w:rsidR="005447E4" w:rsidRDefault="00000000">
            <w:pPr>
              <w:spacing w:line="360" w:lineRule="auto"/>
              <w:rPr>
                <w:sz w:val="26"/>
                <w:szCs w:val="26"/>
              </w:rPr>
            </w:pPr>
            <w:r>
              <w:rPr>
                <w:sz w:val="26"/>
                <w:szCs w:val="26"/>
              </w:rPr>
              <w:lastRenderedPageBreak/>
              <w:t>3</w:t>
            </w:r>
          </w:p>
        </w:tc>
        <w:tc>
          <w:tcPr>
            <w:tcW w:w="2469" w:type="dxa"/>
          </w:tcPr>
          <w:p w14:paraId="5FC3D93D" w14:textId="77777777" w:rsidR="005447E4" w:rsidRDefault="00000000">
            <w:pPr>
              <w:spacing w:line="360" w:lineRule="auto"/>
              <w:rPr>
                <w:sz w:val="26"/>
                <w:szCs w:val="26"/>
              </w:rPr>
            </w:pPr>
            <w:r>
              <w:rPr>
                <w:sz w:val="26"/>
                <w:szCs w:val="26"/>
              </w:rPr>
              <w:t>RatingContent</w:t>
            </w:r>
          </w:p>
        </w:tc>
        <w:tc>
          <w:tcPr>
            <w:tcW w:w="1555" w:type="dxa"/>
          </w:tcPr>
          <w:p w14:paraId="7771E07C" w14:textId="77777777" w:rsidR="005447E4" w:rsidRDefault="00000000">
            <w:pPr>
              <w:spacing w:line="360" w:lineRule="auto"/>
              <w:rPr>
                <w:sz w:val="26"/>
                <w:szCs w:val="26"/>
              </w:rPr>
            </w:pPr>
            <w:r>
              <w:rPr>
                <w:sz w:val="26"/>
                <w:szCs w:val="26"/>
              </w:rPr>
              <w:t>Nvarchar</w:t>
            </w:r>
          </w:p>
        </w:tc>
        <w:tc>
          <w:tcPr>
            <w:tcW w:w="938" w:type="dxa"/>
          </w:tcPr>
          <w:p w14:paraId="66BDE164" w14:textId="77777777" w:rsidR="005447E4" w:rsidRDefault="00000000">
            <w:pPr>
              <w:spacing w:line="360" w:lineRule="auto"/>
              <w:rPr>
                <w:sz w:val="26"/>
                <w:szCs w:val="26"/>
              </w:rPr>
            </w:pPr>
            <w:r>
              <w:rPr>
                <w:sz w:val="26"/>
                <w:szCs w:val="26"/>
              </w:rPr>
              <w:t>200</w:t>
            </w:r>
          </w:p>
        </w:tc>
        <w:tc>
          <w:tcPr>
            <w:tcW w:w="806" w:type="dxa"/>
          </w:tcPr>
          <w:p w14:paraId="1D7CAC58" w14:textId="77777777" w:rsidR="005447E4" w:rsidRDefault="005447E4">
            <w:pPr>
              <w:spacing w:line="360" w:lineRule="auto"/>
              <w:rPr>
                <w:sz w:val="26"/>
                <w:szCs w:val="26"/>
              </w:rPr>
            </w:pPr>
          </w:p>
        </w:tc>
        <w:tc>
          <w:tcPr>
            <w:tcW w:w="2150" w:type="dxa"/>
          </w:tcPr>
          <w:p w14:paraId="52EC7ED7" w14:textId="77777777" w:rsidR="005447E4" w:rsidRDefault="00000000">
            <w:pPr>
              <w:spacing w:line="360" w:lineRule="auto"/>
              <w:rPr>
                <w:sz w:val="26"/>
                <w:szCs w:val="26"/>
              </w:rPr>
            </w:pPr>
            <w:r>
              <w:rPr>
                <w:sz w:val="26"/>
                <w:szCs w:val="26"/>
              </w:rPr>
              <w:t>Nội dung đánh giá</w:t>
            </w:r>
          </w:p>
        </w:tc>
      </w:tr>
      <w:tr w:rsidR="005447E4" w14:paraId="61E91868" w14:textId="77777777">
        <w:tc>
          <w:tcPr>
            <w:tcW w:w="712" w:type="dxa"/>
          </w:tcPr>
          <w:p w14:paraId="612FF791" w14:textId="77777777" w:rsidR="005447E4" w:rsidRDefault="00000000">
            <w:pPr>
              <w:spacing w:line="360" w:lineRule="auto"/>
              <w:rPr>
                <w:sz w:val="26"/>
                <w:szCs w:val="26"/>
              </w:rPr>
            </w:pPr>
            <w:r>
              <w:rPr>
                <w:sz w:val="26"/>
                <w:szCs w:val="26"/>
              </w:rPr>
              <w:t>4</w:t>
            </w:r>
          </w:p>
        </w:tc>
        <w:tc>
          <w:tcPr>
            <w:tcW w:w="2469" w:type="dxa"/>
          </w:tcPr>
          <w:p w14:paraId="08396DCA" w14:textId="77777777" w:rsidR="005447E4" w:rsidRDefault="00000000">
            <w:pPr>
              <w:spacing w:line="360" w:lineRule="auto"/>
              <w:rPr>
                <w:sz w:val="26"/>
                <w:szCs w:val="26"/>
              </w:rPr>
            </w:pPr>
            <w:r>
              <w:rPr>
                <w:sz w:val="26"/>
                <w:szCs w:val="26"/>
              </w:rPr>
              <w:t>PRDateCreated</w:t>
            </w:r>
          </w:p>
        </w:tc>
        <w:tc>
          <w:tcPr>
            <w:tcW w:w="1555" w:type="dxa"/>
          </w:tcPr>
          <w:p w14:paraId="1E359861" w14:textId="77777777" w:rsidR="005447E4" w:rsidRDefault="00000000">
            <w:pPr>
              <w:spacing w:line="360" w:lineRule="auto"/>
              <w:rPr>
                <w:sz w:val="26"/>
                <w:szCs w:val="26"/>
              </w:rPr>
            </w:pPr>
            <w:r>
              <w:rPr>
                <w:sz w:val="26"/>
                <w:szCs w:val="26"/>
              </w:rPr>
              <w:t>Datetime2</w:t>
            </w:r>
          </w:p>
        </w:tc>
        <w:tc>
          <w:tcPr>
            <w:tcW w:w="938" w:type="dxa"/>
          </w:tcPr>
          <w:p w14:paraId="09238B59" w14:textId="77777777" w:rsidR="005447E4" w:rsidRDefault="00000000">
            <w:pPr>
              <w:spacing w:line="360" w:lineRule="auto"/>
              <w:rPr>
                <w:sz w:val="26"/>
                <w:szCs w:val="26"/>
              </w:rPr>
            </w:pPr>
            <w:r>
              <w:rPr>
                <w:sz w:val="26"/>
                <w:szCs w:val="26"/>
              </w:rPr>
              <w:t>7</w:t>
            </w:r>
          </w:p>
        </w:tc>
        <w:tc>
          <w:tcPr>
            <w:tcW w:w="806" w:type="dxa"/>
          </w:tcPr>
          <w:p w14:paraId="33A57B19" w14:textId="77777777" w:rsidR="005447E4" w:rsidRDefault="005447E4">
            <w:pPr>
              <w:spacing w:line="360" w:lineRule="auto"/>
              <w:rPr>
                <w:sz w:val="26"/>
                <w:szCs w:val="26"/>
              </w:rPr>
            </w:pPr>
          </w:p>
        </w:tc>
        <w:tc>
          <w:tcPr>
            <w:tcW w:w="2150" w:type="dxa"/>
          </w:tcPr>
          <w:p w14:paraId="6E703689" w14:textId="77777777" w:rsidR="005447E4" w:rsidRDefault="00000000">
            <w:pPr>
              <w:spacing w:line="360" w:lineRule="auto"/>
              <w:rPr>
                <w:sz w:val="26"/>
                <w:szCs w:val="26"/>
              </w:rPr>
            </w:pPr>
            <w:r>
              <w:rPr>
                <w:sz w:val="26"/>
                <w:szCs w:val="26"/>
              </w:rPr>
              <w:t>Ngày đánh giá</w:t>
            </w:r>
          </w:p>
        </w:tc>
      </w:tr>
      <w:tr w:rsidR="005447E4" w14:paraId="165C5F10" w14:textId="77777777">
        <w:tc>
          <w:tcPr>
            <w:tcW w:w="712" w:type="dxa"/>
          </w:tcPr>
          <w:p w14:paraId="465A4AB0" w14:textId="77777777" w:rsidR="005447E4" w:rsidRDefault="00000000">
            <w:pPr>
              <w:spacing w:line="360" w:lineRule="auto"/>
              <w:rPr>
                <w:sz w:val="26"/>
                <w:szCs w:val="26"/>
              </w:rPr>
            </w:pPr>
            <w:r>
              <w:rPr>
                <w:sz w:val="26"/>
                <w:szCs w:val="26"/>
              </w:rPr>
              <w:t>5</w:t>
            </w:r>
          </w:p>
        </w:tc>
        <w:tc>
          <w:tcPr>
            <w:tcW w:w="2469" w:type="dxa"/>
          </w:tcPr>
          <w:p w14:paraId="10F013EA" w14:textId="77777777" w:rsidR="005447E4" w:rsidRDefault="00000000">
            <w:pPr>
              <w:spacing w:line="360" w:lineRule="auto"/>
              <w:rPr>
                <w:sz w:val="26"/>
                <w:szCs w:val="26"/>
              </w:rPr>
            </w:pPr>
            <w:r>
              <w:rPr>
                <w:sz w:val="26"/>
                <w:szCs w:val="26"/>
              </w:rPr>
              <w:t>ProductId</w:t>
            </w:r>
          </w:p>
        </w:tc>
        <w:tc>
          <w:tcPr>
            <w:tcW w:w="1555" w:type="dxa"/>
          </w:tcPr>
          <w:p w14:paraId="6538A08B" w14:textId="77777777" w:rsidR="005447E4" w:rsidRDefault="00000000">
            <w:pPr>
              <w:spacing w:line="360" w:lineRule="auto"/>
              <w:rPr>
                <w:sz w:val="26"/>
                <w:szCs w:val="26"/>
              </w:rPr>
            </w:pPr>
            <w:r>
              <w:rPr>
                <w:sz w:val="26"/>
                <w:szCs w:val="26"/>
              </w:rPr>
              <w:t>Int</w:t>
            </w:r>
          </w:p>
        </w:tc>
        <w:tc>
          <w:tcPr>
            <w:tcW w:w="938" w:type="dxa"/>
          </w:tcPr>
          <w:p w14:paraId="4873D89A" w14:textId="77777777" w:rsidR="005447E4" w:rsidRDefault="005447E4">
            <w:pPr>
              <w:spacing w:line="360" w:lineRule="auto"/>
              <w:rPr>
                <w:sz w:val="26"/>
                <w:szCs w:val="26"/>
              </w:rPr>
            </w:pPr>
          </w:p>
        </w:tc>
        <w:tc>
          <w:tcPr>
            <w:tcW w:w="806" w:type="dxa"/>
          </w:tcPr>
          <w:p w14:paraId="1F495933" w14:textId="77777777" w:rsidR="005447E4" w:rsidRDefault="00000000">
            <w:pPr>
              <w:spacing w:line="360" w:lineRule="auto"/>
              <w:rPr>
                <w:sz w:val="26"/>
                <w:szCs w:val="26"/>
              </w:rPr>
            </w:pPr>
            <w:r>
              <w:rPr>
                <w:sz w:val="26"/>
                <w:szCs w:val="26"/>
              </w:rPr>
              <w:t>FK</w:t>
            </w:r>
          </w:p>
        </w:tc>
        <w:tc>
          <w:tcPr>
            <w:tcW w:w="2150" w:type="dxa"/>
          </w:tcPr>
          <w:p w14:paraId="5BEFB76B" w14:textId="77777777" w:rsidR="005447E4" w:rsidRDefault="00000000">
            <w:pPr>
              <w:spacing w:line="360" w:lineRule="auto"/>
              <w:rPr>
                <w:sz w:val="26"/>
                <w:szCs w:val="26"/>
              </w:rPr>
            </w:pPr>
            <w:r>
              <w:rPr>
                <w:sz w:val="26"/>
                <w:szCs w:val="26"/>
              </w:rPr>
              <w:t>ID sản phẩm đánh giá</w:t>
            </w:r>
          </w:p>
        </w:tc>
      </w:tr>
      <w:tr w:rsidR="005447E4" w14:paraId="5BB6DB1A" w14:textId="77777777">
        <w:tc>
          <w:tcPr>
            <w:tcW w:w="712" w:type="dxa"/>
          </w:tcPr>
          <w:p w14:paraId="70B79E75" w14:textId="77777777" w:rsidR="005447E4" w:rsidRDefault="00000000">
            <w:pPr>
              <w:spacing w:line="360" w:lineRule="auto"/>
              <w:rPr>
                <w:sz w:val="26"/>
                <w:szCs w:val="26"/>
              </w:rPr>
            </w:pPr>
            <w:r>
              <w:rPr>
                <w:sz w:val="26"/>
                <w:szCs w:val="26"/>
              </w:rPr>
              <w:t>6</w:t>
            </w:r>
          </w:p>
        </w:tc>
        <w:tc>
          <w:tcPr>
            <w:tcW w:w="2469" w:type="dxa"/>
          </w:tcPr>
          <w:p w14:paraId="4F46F0CE" w14:textId="77777777" w:rsidR="005447E4" w:rsidRDefault="00000000">
            <w:pPr>
              <w:spacing w:line="360" w:lineRule="auto"/>
              <w:rPr>
                <w:sz w:val="26"/>
                <w:szCs w:val="26"/>
              </w:rPr>
            </w:pPr>
            <w:r>
              <w:rPr>
                <w:sz w:val="26"/>
                <w:szCs w:val="26"/>
              </w:rPr>
              <w:t>CustomerId</w:t>
            </w:r>
          </w:p>
        </w:tc>
        <w:tc>
          <w:tcPr>
            <w:tcW w:w="1555" w:type="dxa"/>
          </w:tcPr>
          <w:p w14:paraId="6F90E3E1" w14:textId="77777777" w:rsidR="005447E4" w:rsidRDefault="00000000">
            <w:pPr>
              <w:spacing w:line="360" w:lineRule="auto"/>
              <w:rPr>
                <w:sz w:val="26"/>
                <w:szCs w:val="26"/>
              </w:rPr>
            </w:pPr>
            <w:r>
              <w:rPr>
                <w:sz w:val="26"/>
                <w:szCs w:val="26"/>
              </w:rPr>
              <w:t>int</w:t>
            </w:r>
          </w:p>
        </w:tc>
        <w:tc>
          <w:tcPr>
            <w:tcW w:w="938" w:type="dxa"/>
          </w:tcPr>
          <w:p w14:paraId="24830ECC" w14:textId="77777777" w:rsidR="005447E4" w:rsidRDefault="005447E4">
            <w:pPr>
              <w:spacing w:line="360" w:lineRule="auto"/>
              <w:rPr>
                <w:sz w:val="26"/>
                <w:szCs w:val="26"/>
              </w:rPr>
            </w:pPr>
          </w:p>
        </w:tc>
        <w:tc>
          <w:tcPr>
            <w:tcW w:w="806" w:type="dxa"/>
          </w:tcPr>
          <w:p w14:paraId="52DB7CDA" w14:textId="77777777" w:rsidR="005447E4" w:rsidRDefault="00000000">
            <w:pPr>
              <w:spacing w:line="360" w:lineRule="auto"/>
              <w:rPr>
                <w:sz w:val="26"/>
                <w:szCs w:val="26"/>
              </w:rPr>
            </w:pPr>
            <w:r>
              <w:rPr>
                <w:sz w:val="26"/>
                <w:szCs w:val="26"/>
              </w:rPr>
              <w:t>FK</w:t>
            </w:r>
          </w:p>
        </w:tc>
        <w:tc>
          <w:tcPr>
            <w:tcW w:w="2150" w:type="dxa"/>
          </w:tcPr>
          <w:p w14:paraId="4951A1BE" w14:textId="77777777" w:rsidR="005447E4" w:rsidRDefault="00000000" w:rsidP="00324818">
            <w:pPr>
              <w:keepNext/>
              <w:spacing w:line="360" w:lineRule="auto"/>
              <w:rPr>
                <w:sz w:val="26"/>
                <w:szCs w:val="26"/>
              </w:rPr>
            </w:pPr>
            <w:r>
              <w:rPr>
                <w:sz w:val="26"/>
                <w:szCs w:val="26"/>
              </w:rPr>
              <w:t>ID người đánh giá</w:t>
            </w:r>
          </w:p>
        </w:tc>
      </w:tr>
    </w:tbl>
    <w:p w14:paraId="55CEDD40" w14:textId="201ECA9C" w:rsidR="00324818" w:rsidRDefault="00324818" w:rsidP="00F906CF">
      <w:pPr>
        <w:pStyle w:val="Caption"/>
        <w:rPr>
          <w:ins w:id="1997" w:author="ĐÀNG ANH MIN ROG" w:date="2023-06-11T00:42:00Z"/>
        </w:rPr>
      </w:pPr>
      <w:bookmarkStart w:id="1998" w:name="_Toc137336771"/>
      <w:bookmarkStart w:id="1999" w:name="_Toc137359535"/>
      <w:bookmarkStart w:id="2000" w:name="_Toc136708258"/>
      <w:ins w:id="2001" w:author="ĐÀNG ANH MIN ROG" w:date="2023-06-11T00:42:00Z">
        <w:r>
          <w:t xml:space="preserve">Bảng </w:t>
        </w:r>
      </w:ins>
      <w:ins w:id="2002" w:author="ĐÀNG ANH MIN ROG" w:date="2023-06-11T00:44:00Z">
        <w:r w:rsidR="00CE6393">
          <w:fldChar w:fldCharType="begin"/>
        </w:r>
        <w:r w:rsidR="00CE6393">
          <w:instrText xml:space="preserve"> STYLEREF 1 \s </w:instrText>
        </w:r>
      </w:ins>
      <w:r w:rsidR="00CE6393">
        <w:fldChar w:fldCharType="separate"/>
      </w:r>
      <w:r w:rsidR="00CE6393">
        <w:rPr>
          <w:noProof/>
        </w:rPr>
        <w:t>3</w:t>
      </w:r>
      <w:ins w:id="2003" w:author="ĐÀNG ANH MIN ROG" w:date="2023-06-11T00:44:00Z">
        <w:r w:rsidR="00CE6393">
          <w:fldChar w:fldCharType="end"/>
        </w:r>
        <w:r w:rsidR="00CE6393">
          <w:t>.</w:t>
        </w:r>
        <w:r w:rsidR="00CE6393">
          <w:fldChar w:fldCharType="begin"/>
        </w:r>
        <w:r w:rsidR="00CE6393">
          <w:instrText xml:space="preserve"> SEQ Bảng \* ARABIC \s 1 </w:instrText>
        </w:r>
      </w:ins>
      <w:r w:rsidR="00CE6393">
        <w:fldChar w:fldCharType="separate"/>
      </w:r>
      <w:ins w:id="2004" w:author="ĐÀNG ANH MIN ROG" w:date="2023-06-11T00:44:00Z">
        <w:r w:rsidR="00CE6393">
          <w:rPr>
            <w:noProof/>
          </w:rPr>
          <w:t>4</w:t>
        </w:r>
        <w:r w:rsidR="00CE6393">
          <w:fldChar w:fldCharType="end"/>
        </w:r>
      </w:ins>
      <w:ins w:id="2005" w:author="ĐÀNG ANH MIN ROG" w:date="2023-06-11T00:42:00Z">
        <w:r>
          <w:t xml:space="preserve">. </w:t>
        </w:r>
        <w:r w:rsidRPr="00E93B10">
          <w:t>ProductRating</w:t>
        </w:r>
        <w:bookmarkEnd w:id="1998"/>
        <w:bookmarkEnd w:id="1999"/>
      </w:ins>
    </w:p>
    <w:p w14:paraId="11004F90" w14:textId="1798B221" w:rsidR="005447E4" w:rsidDel="0078568E" w:rsidRDefault="00BD5FA5" w:rsidP="00324818">
      <w:pPr>
        <w:pStyle w:val="Caption"/>
        <w:rPr>
          <w:del w:id="2006" w:author="ĐÀNG ANH MIN ROG" w:date="2023-06-11T00:42:00Z"/>
          <w:sz w:val="26"/>
          <w:szCs w:val="26"/>
        </w:rPr>
      </w:pPr>
      <w:del w:id="2007" w:author="ĐÀNG ANH MIN ROG" w:date="2023-06-11T00:42:00Z">
        <w:r w:rsidDel="0078568E">
          <w:delText xml:space="preserve">Bảng </w:delText>
        </w:r>
      </w:del>
      <w:del w:id="2008" w:author="ĐÀNG ANH MIN ROG" w:date="2023-06-11T00:35:00Z">
        <w:r w:rsidDel="00320DE0">
          <w:fldChar w:fldCharType="begin"/>
        </w:r>
        <w:r w:rsidDel="00320DE0">
          <w:delInstrText xml:space="preserve"> SEQ Bảng \* ARABIC </w:delInstrText>
        </w:r>
        <w:r w:rsidDel="00320DE0">
          <w:fldChar w:fldCharType="separate"/>
        </w:r>
        <w:r w:rsidDel="00320DE0">
          <w:rPr>
            <w:noProof/>
          </w:rPr>
          <w:delText>4</w:delText>
        </w:r>
        <w:r w:rsidDel="00320DE0">
          <w:rPr>
            <w:noProof/>
          </w:rPr>
          <w:fldChar w:fldCharType="end"/>
        </w:r>
      </w:del>
      <w:del w:id="2009" w:author="ĐÀNG ANH MIN ROG" w:date="2023-06-11T00:42:00Z">
        <w:r w:rsidDel="0078568E">
          <w:delText>. ProductRating</w:delText>
        </w:r>
        <w:bookmarkEnd w:id="2000"/>
      </w:del>
    </w:p>
    <w:p w14:paraId="53F8F5FE" w14:textId="77777777" w:rsidR="005447E4" w:rsidRDefault="00000000">
      <w:pPr>
        <w:numPr>
          <w:ilvl w:val="0"/>
          <w:numId w:val="2"/>
        </w:numPr>
        <w:jc w:val="both"/>
        <w:rPr>
          <w:sz w:val="26"/>
          <w:szCs w:val="26"/>
        </w:rPr>
      </w:pPr>
      <w:r>
        <w:rPr>
          <w:sz w:val="26"/>
          <w:szCs w:val="26"/>
        </w:rPr>
        <w:t>Bảng Order</w:t>
      </w:r>
    </w:p>
    <w:tbl>
      <w:tblPr>
        <w:tblStyle w:val="af5"/>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2"/>
        <w:gridCol w:w="2469"/>
        <w:gridCol w:w="1555"/>
        <w:gridCol w:w="938"/>
        <w:gridCol w:w="806"/>
        <w:gridCol w:w="2150"/>
      </w:tblGrid>
      <w:tr w:rsidR="005447E4" w14:paraId="0DD5DAE7" w14:textId="77777777">
        <w:tc>
          <w:tcPr>
            <w:tcW w:w="712" w:type="dxa"/>
          </w:tcPr>
          <w:p w14:paraId="1101F156" w14:textId="77777777" w:rsidR="005447E4" w:rsidRDefault="00000000">
            <w:pPr>
              <w:spacing w:line="360" w:lineRule="auto"/>
              <w:rPr>
                <w:sz w:val="26"/>
                <w:szCs w:val="26"/>
              </w:rPr>
            </w:pPr>
            <w:r>
              <w:rPr>
                <w:sz w:val="26"/>
                <w:szCs w:val="26"/>
              </w:rPr>
              <w:t>STT</w:t>
            </w:r>
          </w:p>
        </w:tc>
        <w:tc>
          <w:tcPr>
            <w:tcW w:w="2469" w:type="dxa"/>
          </w:tcPr>
          <w:p w14:paraId="12941E7A" w14:textId="77777777" w:rsidR="005447E4" w:rsidRDefault="00000000">
            <w:pPr>
              <w:spacing w:line="360" w:lineRule="auto"/>
              <w:rPr>
                <w:sz w:val="26"/>
                <w:szCs w:val="26"/>
              </w:rPr>
            </w:pPr>
            <w:r>
              <w:rPr>
                <w:sz w:val="26"/>
                <w:szCs w:val="26"/>
              </w:rPr>
              <w:t>Tên Thuộc tính</w:t>
            </w:r>
          </w:p>
        </w:tc>
        <w:tc>
          <w:tcPr>
            <w:tcW w:w="1555" w:type="dxa"/>
          </w:tcPr>
          <w:p w14:paraId="5761E491" w14:textId="77777777" w:rsidR="005447E4" w:rsidRDefault="00000000">
            <w:pPr>
              <w:spacing w:line="360" w:lineRule="auto"/>
              <w:rPr>
                <w:sz w:val="26"/>
                <w:szCs w:val="26"/>
              </w:rPr>
            </w:pPr>
            <w:r>
              <w:rPr>
                <w:sz w:val="26"/>
                <w:szCs w:val="26"/>
              </w:rPr>
              <w:t>Kiểu dữ liệu</w:t>
            </w:r>
          </w:p>
        </w:tc>
        <w:tc>
          <w:tcPr>
            <w:tcW w:w="938" w:type="dxa"/>
          </w:tcPr>
          <w:p w14:paraId="618A7BFF" w14:textId="77777777" w:rsidR="005447E4" w:rsidRDefault="00000000">
            <w:pPr>
              <w:spacing w:line="360" w:lineRule="auto"/>
              <w:rPr>
                <w:sz w:val="26"/>
                <w:szCs w:val="26"/>
              </w:rPr>
            </w:pPr>
            <w:r>
              <w:rPr>
                <w:sz w:val="26"/>
                <w:szCs w:val="26"/>
              </w:rPr>
              <w:t xml:space="preserve">Độ dài </w:t>
            </w:r>
          </w:p>
        </w:tc>
        <w:tc>
          <w:tcPr>
            <w:tcW w:w="806" w:type="dxa"/>
          </w:tcPr>
          <w:p w14:paraId="18C3C001" w14:textId="77777777" w:rsidR="005447E4" w:rsidRDefault="00000000">
            <w:pPr>
              <w:spacing w:line="360" w:lineRule="auto"/>
              <w:rPr>
                <w:sz w:val="26"/>
                <w:szCs w:val="26"/>
              </w:rPr>
            </w:pPr>
            <w:r>
              <w:rPr>
                <w:sz w:val="26"/>
                <w:szCs w:val="26"/>
              </w:rPr>
              <w:t>Khóa</w:t>
            </w:r>
          </w:p>
        </w:tc>
        <w:tc>
          <w:tcPr>
            <w:tcW w:w="2150" w:type="dxa"/>
          </w:tcPr>
          <w:p w14:paraId="28A99C17" w14:textId="77777777" w:rsidR="005447E4" w:rsidRDefault="00000000">
            <w:pPr>
              <w:spacing w:line="360" w:lineRule="auto"/>
              <w:rPr>
                <w:sz w:val="26"/>
                <w:szCs w:val="26"/>
              </w:rPr>
            </w:pPr>
            <w:r>
              <w:rPr>
                <w:sz w:val="26"/>
                <w:szCs w:val="26"/>
              </w:rPr>
              <w:t>Mô tả</w:t>
            </w:r>
          </w:p>
        </w:tc>
      </w:tr>
      <w:tr w:rsidR="005447E4" w14:paraId="7A23DA92" w14:textId="77777777">
        <w:tc>
          <w:tcPr>
            <w:tcW w:w="712" w:type="dxa"/>
          </w:tcPr>
          <w:p w14:paraId="603B7A67" w14:textId="77777777" w:rsidR="005447E4" w:rsidRDefault="00000000">
            <w:pPr>
              <w:spacing w:line="360" w:lineRule="auto"/>
              <w:rPr>
                <w:sz w:val="26"/>
                <w:szCs w:val="26"/>
              </w:rPr>
            </w:pPr>
            <w:r>
              <w:rPr>
                <w:sz w:val="26"/>
                <w:szCs w:val="26"/>
              </w:rPr>
              <w:t>1</w:t>
            </w:r>
          </w:p>
        </w:tc>
        <w:tc>
          <w:tcPr>
            <w:tcW w:w="2469" w:type="dxa"/>
          </w:tcPr>
          <w:p w14:paraId="64D39AE1" w14:textId="77777777" w:rsidR="005447E4" w:rsidRDefault="00000000">
            <w:pPr>
              <w:spacing w:line="360" w:lineRule="auto"/>
              <w:rPr>
                <w:sz w:val="26"/>
                <w:szCs w:val="26"/>
              </w:rPr>
            </w:pPr>
            <w:r>
              <w:rPr>
                <w:sz w:val="26"/>
                <w:szCs w:val="26"/>
              </w:rPr>
              <w:t>OrderId</w:t>
            </w:r>
          </w:p>
        </w:tc>
        <w:tc>
          <w:tcPr>
            <w:tcW w:w="1555" w:type="dxa"/>
          </w:tcPr>
          <w:p w14:paraId="24E9A54C" w14:textId="77777777" w:rsidR="005447E4" w:rsidRDefault="00000000">
            <w:pPr>
              <w:spacing w:line="360" w:lineRule="auto"/>
              <w:rPr>
                <w:sz w:val="26"/>
                <w:szCs w:val="26"/>
              </w:rPr>
            </w:pPr>
            <w:r>
              <w:rPr>
                <w:sz w:val="26"/>
                <w:szCs w:val="26"/>
              </w:rPr>
              <w:t>Int</w:t>
            </w:r>
          </w:p>
        </w:tc>
        <w:tc>
          <w:tcPr>
            <w:tcW w:w="938" w:type="dxa"/>
          </w:tcPr>
          <w:p w14:paraId="32771C3E" w14:textId="77777777" w:rsidR="005447E4" w:rsidRDefault="005447E4">
            <w:pPr>
              <w:spacing w:line="360" w:lineRule="auto"/>
              <w:rPr>
                <w:sz w:val="26"/>
                <w:szCs w:val="26"/>
              </w:rPr>
            </w:pPr>
          </w:p>
        </w:tc>
        <w:tc>
          <w:tcPr>
            <w:tcW w:w="806" w:type="dxa"/>
          </w:tcPr>
          <w:p w14:paraId="1E8342E1" w14:textId="77777777" w:rsidR="005447E4" w:rsidRDefault="00000000">
            <w:pPr>
              <w:spacing w:line="360" w:lineRule="auto"/>
              <w:rPr>
                <w:sz w:val="26"/>
                <w:szCs w:val="26"/>
              </w:rPr>
            </w:pPr>
            <w:r>
              <w:rPr>
                <w:sz w:val="26"/>
                <w:szCs w:val="26"/>
              </w:rPr>
              <w:t>PK</w:t>
            </w:r>
          </w:p>
        </w:tc>
        <w:tc>
          <w:tcPr>
            <w:tcW w:w="2150" w:type="dxa"/>
          </w:tcPr>
          <w:p w14:paraId="2CA968BD" w14:textId="77777777" w:rsidR="005447E4" w:rsidRDefault="00000000">
            <w:pPr>
              <w:spacing w:line="360" w:lineRule="auto"/>
              <w:rPr>
                <w:sz w:val="26"/>
                <w:szCs w:val="26"/>
              </w:rPr>
            </w:pPr>
            <w:r>
              <w:rPr>
                <w:sz w:val="26"/>
                <w:szCs w:val="26"/>
              </w:rPr>
              <w:t>ID đơn hàng</w:t>
            </w:r>
          </w:p>
        </w:tc>
      </w:tr>
      <w:tr w:rsidR="005447E4" w14:paraId="44270483" w14:textId="77777777">
        <w:tc>
          <w:tcPr>
            <w:tcW w:w="712" w:type="dxa"/>
          </w:tcPr>
          <w:p w14:paraId="4C8510EB" w14:textId="77777777" w:rsidR="005447E4" w:rsidRDefault="00000000">
            <w:pPr>
              <w:spacing w:line="360" w:lineRule="auto"/>
              <w:rPr>
                <w:sz w:val="26"/>
                <w:szCs w:val="26"/>
              </w:rPr>
            </w:pPr>
            <w:r>
              <w:rPr>
                <w:sz w:val="26"/>
                <w:szCs w:val="26"/>
              </w:rPr>
              <w:t>2</w:t>
            </w:r>
          </w:p>
        </w:tc>
        <w:tc>
          <w:tcPr>
            <w:tcW w:w="2469" w:type="dxa"/>
          </w:tcPr>
          <w:p w14:paraId="27E6E735" w14:textId="77777777" w:rsidR="005447E4" w:rsidRDefault="00000000">
            <w:pPr>
              <w:spacing w:line="360" w:lineRule="auto"/>
              <w:rPr>
                <w:sz w:val="26"/>
                <w:szCs w:val="26"/>
              </w:rPr>
            </w:pPr>
            <w:r>
              <w:rPr>
                <w:sz w:val="26"/>
                <w:szCs w:val="26"/>
              </w:rPr>
              <w:t>DayOrder</w:t>
            </w:r>
          </w:p>
        </w:tc>
        <w:tc>
          <w:tcPr>
            <w:tcW w:w="1555" w:type="dxa"/>
          </w:tcPr>
          <w:p w14:paraId="60409BF1" w14:textId="77777777" w:rsidR="005447E4" w:rsidRDefault="00000000">
            <w:pPr>
              <w:spacing w:line="360" w:lineRule="auto"/>
              <w:rPr>
                <w:sz w:val="26"/>
                <w:szCs w:val="26"/>
              </w:rPr>
            </w:pPr>
            <w:r>
              <w:rPr>
                <w:sz w:val="26"/>
                <w:szCs w:val="26"/>
              </w:rPr>
              <w:t>Datetime2</w:t>
            </w:r>
          </w:p>
        </w:tc>
        <w:tc>
          <w:tcPr>
            <w:tcW w:w="938" w:type="dxa"/>
          </w:tcPr>
          <w:p w14:paraId="29AB5587" w14:textId="77777777" w:rsidR="005447E4" w:rsidRDefault="00000000">
            <w:pPr>
              <w:spacing w:line="360" w:lineRule="auto"/>
              <w:rPr>
                <w:sz w:val="26"/>
                <w:szCs w:val="26"/>
              </w:rPr>
            </w:pPr>
            <w:r>
              <w:rPr>
                <w:sz w:val="26"/>
                <w:szCs w:val="26"/>
              </w:rPr>
              <w:t>7</w:t>
            </w:r>
          </w:p>
        </w:tc>
        <w:tc>
          <w:tcPr>
            <w:tcW w:w="806" w:type="dxa"/>
          </w:tcPr>
          <w:p w14:paraId="2CFCE1E1" w14:textId="77777777" w:rsidR="005447E4" w:rsidRDefault="005447E4">
            <w:pPr>
              <w:spacing w:line="360" w:lineRule="auto"/>
              <w:rPr>
                <w:sz w:val="26"/>
                <w:szCs w:val="26"/>
              </w:rPr>
            </w:pPr>
          </w:p>
        </w:tc>
        <w:tc>
          <w:tcPr>
            <w:tcW w:w="2150" w:type="dxa"/>
          </w:tcPr>
          <w:p w14:paraId="7C72334D" w14:textId="77777777" w:rsidR="005447E4" w:rsidRDefault="00000000">
            <w:pPr>
              <w:spacing w:line="360" w:lineRule="auto"/>
              <w:rPr>
                <w:sz w:val="26"/>
                <w:szCs w:val="26"/>
              </w:rPr>
            </w:pPr>
            <w:r>
              <w:rPr>
                <w:sz w:val="26"/>
                <w:szCs w:val="26"/>
              </w:rPr>
              <w:t>Ngày đặt hàng</w:t>
            </w:r>
          </w:p>
        </w:tc>
      </w:tr>
      <w:tr w:rsidR="005447E4" w14:paraId="33C1D167" w14:textId="77777777">
        <w:tc>
          <w:tcPr>
            <w:tcW w:w="712" w:type="dxa"/>
          </w:tcPr>
          <w:p w14:paraId="27E4F307" w14:textId="77777777" w:rsidR="005447E4" w:rsidRDefault="00000000">
            <w:pPr>
              <w:spacing w:line="360" w:lineRule="auto"/>
              <w:rPr>
                <w:sz w:val="26"/>
                <w:szCs w:val="26"/>
              </w:rPr>
            </w:pPr>
            <w:r>
              <w:rPr>
                <w:sz w:val="26"/>
                <w:szCs w:val="26"/>
              </w:rPr>
              <w:t>3</w:t>
            </w:r>
          </w:p>
        </w:tc>
        <w:tc>
          <w:tcPr>
            <w:tcW w:w="2469" w:type="dxa"/>
          </w:tcPr>
          <w:p w14:paraId="154C1A6E" w14:textId="77777777" w:rsidR="005447E4" w:rsidRDefault="00000000">
            <w:pPr>
              <w:spacing w:line="360" w:lineRule="auto"/>
              <w:rPr>
                <w:sz w:val="26"/>
                <w:szCs w:val="26"/>
              </w:rPr>
            </w:pPr>
            <w:r>
              <w:rPr>
                <w:sz w:val="26"/>
                <w:szCs w:val="26"/>
              </w:rPr>
              <w:t>DayDelivery</w:t>
            </w:r>
          </w:p>
        </w:tc>
        <w:tc>
          <w:tcPr>
            <w:tcW w:w="1555" w:type="dxa"/>
          </w:tcPr>
          <w:p w14:paraId="239E9AFF" w14:textId="77777777" w:rsidR="005447E4" w:rsidRDefault="00000000">
            <w:pPr>
              <w:spacing w:line="360" w:lineRule="auto"/>
              <w:rPr>
                <w:sz w:val="26"/>
                <w:szCs w:val="26"/>
              </w:rPr>
            </w:pPr>
            <w:r>
              <w:rPr>
                <w:sz w:val="26"/>
                <w:szCs w:val="26"/>
              </w:rPr>
              <w:t>Datetime2</w:t>
            </w:r>
          </w:p>
        </w:tc>
        <w:tc>
          <w:tcPr>
            <w:tcW w:w="938" w:type="dxa"/>
          </w:tcPr>
          <w:p w14:paraId="16ACE27C" w14:textId="77777777" w:rsidR="005447E4" w:rsidRDefault="00000000">
            <w:pPr>
              <w:spacing w:line="360" w:lineRule="auto"/>
              <w:rPr>
                <w:sz w:val="26"/>
                <w:szCs w:val="26"/>
              </w:rPr>
            </w:pPr>
            <w:r>
              <w:rPr>
                <w:sz w:val="26"/>
                <w:szCs w:val="26"/>
              </w:rPr>
              <w:t>7</w:t>
            </w:r>
          </w:p>
        </w:tc>
        <w:tc>
          <w:tcPr>
            <w:tcW w:w="806" w:type="dxa"/>
          </w:tcPr>
          <w:p w14:paraId="01796B38" w14:textId="77777777" w:rsidR="005447E4" w:rsidRDefault="005447E4">
            <w:pPr>
              <w:spacing w:line="360" w:lineRule="auto"/>
              <w:rPr>
                <w:sz w:val="26"/>
                <w:szCs w:val="26"/>
              </w:rPr>
            </w:pPr>
          </w:p>
        </w:tc>
        <w:tc>
          <w:tcPr>
            <w:tcW w:w="2150" w:type="dxa"/>
          </w:tcPr>
          <w:p w14:paraId="2A12F15A" w14:textId="77777777" w:rsidR="005447E4" w:rsidRDefault="00000000">
            <w:pPr>
              <w:spacing w:line="360" w:lineRule="auto"/>
              <w:rPr>
                <w:sz w:val="26"/>
                <w:szCs w:val="26"/>
              </w:rPr>
            </w:pPr>
            <w:r>
              <w:rPr>
                <w:sz w:val="26"/>
                <w:szCs w:val="26"/>
              </w:rPr>
              <w:t>Ngày nhận hàng</w:t>
            </w:r>
          </w:p>
        </w:tc>
      </w:tr>
      <w:tr w:rsidR="005447E4" w14:paraId="3A08B6DD" w14:textId="77777777">
        <w:tc>
          <w:tcPr>
            <w:tcW w:w="712" w:type="dxa"/>
          </w:tcPr>
          <w:p w14:paraId="2D8B3B3E" w14:textId="77777777" w:rsidR="005447E4" w:rsidRDefault="00000000">
            <w:pPr>
              <w:spacing w:line="360" w:lineRule="auto"/>
              <w:rPr>
                <w:sz w:val="26"/>
                <w:szCs w:val="26"/>
              </w:rPr>
            </w:pPr>
            <w:r>
              <w:rPr>
                <w:sz w:val="26"/>
                <w:szCs w:val="26"/>
              </w:rPr>
              <w:t>4</w:t>
            </w:r>
          </w:p>
        </w:tc>
        <w:tc>
          <w:tcPr>
            <w:tcW w:w="2469" w:type="dxa"/>
          </w:tcPr>
          <w:p w14:paraId="516C7B0C" w14:textId="77777777" w:rsidR="005447E4" w:rsidRDefault="00000000">
            <w:pPr>
              <w:spacing w:line="360" w:lineRule="auto"/>
              <w:rPr>
                <w:sz w:val="26"/>
                <w:szCs w:val="26"/>
              </w:rPr>
            </w:pPr>
            <w:r>
              <w:rPr>
                <w:sz w:val="26"/>
                <w:szCs w:val="26"/>
              </w:rPr>
              <w:t>PaidState</w:t>
            </w:r>
          </w:p>
        </w:tc>
        <w:tc>
          <w:tcPr>
            <w:tcW w:w="1555" w:type="dxa"/>
          </w:tcPr>
          <w:p w14:paraId="49B9626C" w14:textId="77777777" w:rsidR="005447E4" w:rsidRDefault="00000000">
            <w:pPr>
              <w:spacing w:line="360" w:lineRule="auto"/>
              <w:rPr>
                <w:sz w:val="26"/>
                <w:szCs w:val="26"/>
              </w:rPr>
            </w:pPr>
            <w:r>
              <w:rPr>
                <w:sz w:val="26"/>
                <w:szCs w:val="26"/>
              </w:rPr>
              <w:t>Bit</w:t>
            </w:r>
          </w:p>
        </w:tc>
        <w:tc>
          <w:tcPr>
            <w:tcW w:w="938" w:type="dxa"/>
          </w:tcPr>
          <w:p w14:paraId="6801B055" w14:textId="77777777" w:rsidR="005447E4" w:rsidRDefault="005447E4">
            <w:pPr>
              <w:spacing w:line="360" w:lineRule="auto"/>
              <w:rPr>
                <w:sz w:val="26"/>
                <w:szCs w:val="26"/>
              </w:rPr>
            </w:pPr>
          </w:p>
        </w:tc>
        <w:tc>
          <w:tcPr>
            <w:tcW w:w="806" w:type="dxa"/>
          </w:tcPr>
          <w:p w14:paraId="23D6AAB0" w14:textId="77777777" w:rsidR="005447E4" w:rsidRDefault="005447E4">
            <w:pPr>
              <w:spacing w:line="360" w:lineRule="auto"/>
              <w:rPr>
                <w:sz w:val="26"/>
                <w:szCs w:val="26"/>
              </w:rPr>
            </w:pPr>
          </w:p>
        </w:tc>
        <w:tc>
          <w:tcPr>
            <w:tcW w:w="2150" w:type="dxa"/>
          </w:tcPr>
          <w:p w14:paraId="7D5ED470" w14:textId="77777777" w:rsidR="005447E4" w:rsidRDefault="00000000">
            <w:pPr>
              <w:spacing w:line="360" w:lineRule="auto"/>
              <w:rPr>
                <w:sz w:val="26"/>
                <w:szCs w:val="26"/>
              </w:rPr>
            </w:pPr>
            <w:r>
              <w:rPr>
                <w:sz w:val="26"/>
                <w:szCs w:val="26"/>
              </w:rPr>
              <w:t>Trạng thái thanh toán</w:t>
            </w:r>
          </w:p>
        </w:tc>
      </w:tr>
      <w:tr w:rsidR="005447E4" w14:paraId="10F780E0" w14:textId="77777777">
        <w:tc>
          <w:tcPr>
            <w:tcW w:w="712" w:type="dxa"/>
          </w:tcPr>
          <w:p w14:paraId="7B5BFE98" w14:textId="77777777" w:rsidR="005447E4" w:rsidRDefault="00000000">
            <w:pPr>
              <w:spacing w:line="360" w:lineRule="auto"/>
              <w:rPr>
                <w:sz w:val="26"/>
                <w:szCs w:val="26"/>
              </w:rPr>
            </w:pPr>
            <w:r>
              <w:rPr>
                <w:sz w:val="26"/>
                <w:szCs w:val="26"/>
              </w:rPr>
              <w:t>5</w:t>
            </w:r>
          </w:p>
        </w:tc>
        <w:tc>
          <w:tcPr>
            <w:tcW w:w="2469" w:type="dxa"/>
          </w:tcPr>
          <w:p w14:paraId="134303E9" w14:textId="77777777" w:rsidR="005447E4" w:rsidRDefault="00000000">
            <w:pPr>
              <w:spacing w:line="360" w:lineRule="auto"/>
              <w:rPr>
                <w:sz w:val="26"/>
                <w:szCs w:val="26"/>
              </w:rPr>
            </w:pPr>
            <w:r>
              <w:rPr>
                <w:sz w:val="26"/>
                <w:szCs w:val="26"/>
              </w:rPr>
              <w:t>DeliveryState</w:t>
            </w:r>
          </w:p>
        </w:tc>
        <w:tc>
          <w:tcPr>
            <w:tcW w:w="1555" w:type="dxa"/>
          </w:tcPr>
          <w:p w14:paraId="0CF9AA56" w14:textId="77777777" w:rsidR="005447E4" w:rsidRDefault="00000000">
            <w:pPr>
              <w:spacing w:line="360" w:lineRule="auto"/>
              <w:rPr>
                <w:sz w:val="26"/>
                <w:szCs w:val="26"/>
              </w:rPr>
            </w:pPr>
            <w:r>
              <w:rPr>
                <w:sz w:val="26"/>
                <w:szCs w:val="26"/>
              </w:rPr>
              <w:t>Bit</w:t>
            </w:r>
          </w:p>
        </w:tc>
        <w:tc>
          <w:tcPr>
            <w:tcW w:w="938" w:type="dxa"/>
          </w:tcPr>
          <w:p w14:paraId="61084A8E" w14:textId="77777777" w:rsidR="005447E4" w:rsidRDefault="005447E4">
            <w:pPr>
              <w:spacing w:line="360" w:lineRule="auto"/>
              <w:rPr>
                <w:sz w:val="26"/>
                <w:szCs w:val="26"/>
              </w:rPr>
            </w:pPr>
          </w:p>
        </w:tc>
        <w:tc>
          <w:tcPr>
            <w:tcW w:w="806" w:type="dxa"/>
          </w:tcPr>
          <w:p w14:paraId="162114F6" w14:textId="77777777" w:rsidR="005447E4" w:rsidRDefault="005447E4">
            <w:pPr>
              <w:spacing w:line="360" w:lineRule="auto"/>
              <w:rPr>
                <w:sz w:val="26"/>
                <w:szCs w:val="26"/>
              </w:rPr>
            </w:pPr>
          </w:p>
        </w:tc>
        <w:tc>
          <w:tcPr>
            <w:tcW w:w="2150" w:type="dxa"/>
          </w:tcPr>
          <w:p w14:paraId="0E2DE003" w14:textId="77777777" w:rsidR="005447E4" w:rsidRDefault="00000000">
            <w:pPr>
              <w:spacing w:line="360" w:lineRule="auto"/>
              <w:rPr>
                <w:sz w:val="26"/>
                <w:szCs w:val="26"/>
              </w:rPr>
            </w:pPr>
            <w:r>
              <w:rPr>
                <w:sz w:val="26"/>
                <w:szCs w:val="26"/>
              </w:rPr>
              <w:t>Trạng thái nhận hàng</w:t>
            </w:r>
          </w:p>
        </w:tc>
      </w:tr>
      <w:tr w:rsidR="005447E4" w14:paraId="4E21CE65" w14:textId="77777777">
        <w:tc>
          <w:tcPr>
            <w:tcW w:w="712" w:type="dxa"/>
          </w:tcPr>
          <w:p w14:paraId="0217C42E" w14:textId="77777777" w:rsidR="005447E4" w:rsidRDefault="00000000">
            <w:pPr>
              <w:spacing w:line="360" w:lineRule="auto"/>
              <w:rPr>
                <w:sz w:val="26"/>
                <w:szCs w:val="26"/>
              </w:rPr>
            </w:pPr>
            <w:r>
              <w:rPr>
                <w:sz w:val="26"/>
                <w:szCs w:val="26"/>
              </w:rPr>
              <w:t>6</w:t>
            </w:r>
          </w:p>
        </w:tc>
        <w:tc>
          <w:tcPr>
            <w:tcW w:w="2469" w:type="dxa"/>
          </w:tcPr>
          <w:p w14:paraId="64CDD207" w14:textId="77777777" w:rsidR="005447E4" w:rsidRDefault="00000000">
            <w:pPr>
              <w:spacing w:line="360" w:lineRule="auto"/>
              <w:rPr>
                <w:sz w:val="26"/>
                <w:szCs w:val="26"/>
              </w:rPr>
            </w:pPr>
            <w:r>
              <w:rPr>
                <w:sz w:val="26"/>
                <w:szCs w:val="26"/>
              </w:rPr>
              <w:t>TotalMoney</w:t>
            </w:r>
          </w:p>
        </w:tc>
        <w:tc>
          <w:tcPr>
            <w:tcW w:w="1555" w:type="dxa"/>
          </w:tcPr>
          <w:p w14:paraId="46FF5506" w14:textId="77777777" w:rsidR="005447E4" w:rsidRDefault="00000000">
            <w:pPr>
              <w:spacing w:line="360" w:lineRule="auto"/>
              <w:rPr>
                <w:sz w:val="26"/>
                <w:szCs w:val="26"/>
              </w:rPr>
            </w:pPr>
            <w:r>
              <w:rPr>
                <w:sz w:val="26"/>
                <w:szCs w:val="26"/>
              </w:rPr>
              <w:t>Money</w:t>
            </w:r>
          </w:p>
        </w:tc>
        <w:tc>
          <w:tcPr>
            <w:tcW w:w="938" w:type="dxa"/>
          </w:tcPr>
          <w:p w14:paraId="4C6DA909" w14:textId="77777777" w:rsidR="005447E4" w:rsidRDefault="005447E4">
            <w:pPr>
              <w:spacing w:line="360" w:lineRule="auto"/>
              <w:rPr>
                <w:sz w:val="26"/>
                <w:szCs w:val="26"/>
              </w:rPr>
            </w:pPr>
          </w:p>
        </w:tc>
        <w:tc>
          <w:tcPr>
            <w:tcW w:w="806" w:type="dxa"/>
          </w:tcPr>
          <w:p w14:paraId="25FAA0A7" w14:textId="77777777" w:rsidR="005447E4" w:rsidRDefault="005447E4">
            <w:pPr>
              <w:spacing w:line="360" w:lineRule="auto"/>
              <w:rPr>
                <w:sz w:val="26"/>
                <w:szCs w:val="26"/>
              </w:rPr>
            </w:pPr>
          </w:p>
        </w:tc>
        <w:tc>
          <w:tcPr>
            <w:tcW w:w="2150" w:type="dxa"/>
          </w:tcPr>
          <w:p w14:paraId="1AF1ED1A" w14:textId="77777777" w:rsidR="005447E4" w:rsidRDefault="00000000">
            <w:pPr>
              <w:spacing w:line="360" w:lineRule="auto"/>
              <w:rPr>
                <w:sz w:val="26"/>
                <w:szCs w:val="26"/>
              </w:rPr>
            </w:pPr>
            <w:r>
              <w:rPr>
                <w:sz w:val="26"/>
                <w:szCs w:val="26"/>
              </w:rPr>
              <w:t>Tổng tiền đơn hàng</w:t>
            </w:r>
          </w:p>
        </w:tc>
      </w:tr>
      <w:tr w:rsidR="005447E4" w14:paraId="4A6476CB" w14:textId="77777777">
        <w:tc>
          <w:tcPr>
            <w:tcW w:w="712" w:type="dxa"/>
          </w:tcPr>
          <w:p w14:paraId="01F7CB44" w14:textId="77777777" w:rsidR="005447E4" w:rsidRDefault="00000000">
            <w:pPr>
              <w:spacing w:line="360" w:lineRule="auto"/>
              <w:rPr>
                <w:sz w:val="26"/>
                <w:szCs w:val="26"/>
              </w:rPr>
            </w:pPr>
            <w:r>
              <w:rPr>
                <w:sz w:val="26"/>
                <w:szCs w:val="26"/>
              </w:rPr>
              <w:t>7</w:t>
            </w:r>
          </w:p>
        </w:tc>
        <w:tc>
          <w:tcPr>
            <w:tcW w:w="2469" w:type="dxa"/>
          </w:tcPr>
          <w:p w14:paraId="1A3DA9A0" w14:textId="77777777" w:rsidR="005447E4" w:rsidRDefault="00000000">
            <w:pPr>
              <w:spacing w:line="360" w:lineRule="auto"/>
              <w:rPr>
                <w:sz w:val="26"/>
                <w:szCs w:val="26"/>
              </w:rPr>
            </w:pPr>
            <w:r>
              <w:rPr>
                <w:sz w:val="26"/>
                <w:szCs w:val="26"/>
              </w:rPr>
              <w:t>CustomerId</w:t>
            </w:r>
          </w:p>
        </w:tc>
        <w:tc>
          <w:tcPr>
            <w:tcW w:w="1555" w:type="dxa"/>
          </w:tcPr>
          <w:p w14:paraId="4AA12243" w14:textId="77777777" w:rsidR="005447E4" w:rsidRDefault="00000000">
            <w:pPr>
              <w:spacing w:line="360" w:lineRule="auto"/>
              <w:rPr>
                <w:sz w:val="26"/>
                <w:szCs w:val="26"/>
              </w:rPr>
            </w:pPr>
            <w:r>
              <w:rPr>
                <w:sz w:val="26"/>
                <w:szCs w:val="26"/>
              </w:rPr>
              <w:t>int</w:t>
            </w:r>
          </w:p>
        </w:tc>
        <w:tc>
          <w:tcPr>
            <w:tcW w:w="938" w:type="dxa"/>
          </w:tcPr>
          <w:p w14:paraId="22AC4B98" w14:textId="77777777" w:rsidR="005447E4" w:rsidRDefault="005447E4">
            <w:pPr>
              <w:spacing w:line="360" w:lineRule="auto"/>
              <w:rPr>
                <w:sz w:val="26"/>
                <w:szCs w:val="26"/>
              </w:rPr>
            </w:pPr>
          </w:p>
        </w:tc>
        <w:tc>
          <w:tcPr>
            <w:tcW w:w="806" w:type="dxa"/>
          </w:tcPr>
          <w:p w14:paraId="46DCC53C" w14:textId="77777777" w:rsidR="005447E4" w:rsidRDefault="00000000">
            <w:pPr>
              <w:spacing w:line="360" w:lineRule="auto"/>
              <w:rPr>
                <w:sz w:val="26"/>
                <w:szCs w:val="26"/>
              </w:rPr>
            </w:pPr>
            <w:r>
              <w:rPr>
                <w:sz w:val="26"/>
                <w:szCs w:val="26"/>
              </w:rPr>
              <w:t>FK</w:t>
            </w:r>
          </w:p>
        </w:tc>
        <w:tc>
          <w:tcPr>
            <w:tcW w:w="2150" w:type="dxa"/>
          </w:tcPr>
          <w:p w14:paraId="1E875F6C" w14:textId="77777777" w:rsidR="005447E4" w:rsidRDefault="00000000" w:rsidP="0078568E">
            <w:pPr>
              <w:keepNext/>
              <w:spacing w:line="360" w:lineRule="auto"/>
              <w:rPr>
                <w:sz w:val="26"/>
                <w:szCs w:val="26"/>
              </w:rPr>
            </w:pPr>
            <w:r>
              <w:rPr>
                <w:sz w:val="26"/>
                <w:szCs w:val="26"/>
              </w:rPr>
              <w:t>ID người dùng</w:t>
            </w:r>
          </w:p>
        </w:tc>
      </w:tr>
    </w:tbl>
    <w:p w14:paraId="3BAD208B" w14:textId="626BD6B2" w:rsidR="0078568E" w:rsidRDefault="0078568E" w:rsidP="00F906CF">
      <w:pPr>
        <w:pStyle w:val="Caption"/>
        <w:rPr>
          <w:ins w:id="2010" w:author="ĐÀNG ANH MIN ROG" w:date="2023-06-11T04:20:00Z"/>
        </w:rPr>
      </w:pPr>
      <w:bookmarkStart w:id="2011" w:name="_heading=h.sqyw64" w:colFirst="0" w:colLast="0"/>
      <w:bookmarkStart w:id="2012" w:name="_Toc137336772"/>
      <w:bookmarkStart w:id="2013" w:name="_Toc137359536"/>
      <w:bookmarkStart w:id="2014" w:name="_Toc136708259"/>
      <w:bookmarkEnd w:id="2011"/>
      <w:ins w:id="2015" w:author="ĐÀNG ANH MIN ROG" w:date="2023-06-11T00:42:00Z">
        <w:r>
          <w:t xml:space="preserve">Bảng </w:t>
        </w:r>
      </w:ins>
      <w:ins w:id="2016" w:author="ĐÀNG ANH MIN ROG" w:date="2023-06-11T00:44:00Z">
        <w:r w:rsidR="00CE6393">
          <w:fldChar w:fldCharType="begin"/>
        </w:r>
        <w:r w:rsidR="00CE6393">
          <w:instrText xml:space="preserve"> STYLEREF 1 \s </w:instrText>
        </w:r>
      </w:ins>
      <w:r w:rsidR="00CE6393">
        <w:fldChar w:fldCharType="separate"/>
      </w:r>
      <w:r w:rsidR="00CE6393">
        <w:rPr>
          <w:noProof/>
        </w:rPr>
        <w:t>3</w:t>
      </w:r>
      <w:ins w:id="2017" w:author="ĐÀNG ANH MIN ROG" w:date="2023-06-11T00:44:00Z">
        <w:r w:rsidR="00CE6393">
          <w:fldChar w:fldCharType="end"/>
        </w:r>
        <w:r w:rsidR="00CE6393">
          <w:t>.</w:t>
        </w:r>
        <w:r w:rsidR="00CE6393">
          <w:fldChar w:fldCharType="begin"/>
        </w:r>
        <w:r w:rsidR="00CE6393">
          <w:instrText xml:space="preserve"> SEQ Bảng \* ARABIC \s 1 </w:instrText>
        </w:r>
      </w:ins>
      <w:r w:rsidR="00CE6393">
        <w:fldChar w:fldCharType="separate"/>
      </w:r>
      <w:ins w:id="2018" w:author="ĐÀNG ANH MIN ROG" w:date="2023-06-11T00:44:00Z">
        <w:r w:rsidR="00CE6393">
          <w:rPr>
            <w:noProof/>
          </w:rPr>
          <w:t>5</w:t>
        </w:r>
        <w:r w:rsidR="00CE6393">
          <w:fldChar w:fldCharType="end"/>
        </w:r>
      </w:ins>
      <w:ins w:id="2019" w:author="ĐÀNG ANH MIN ROG" w:date="2023-06-11T00:42:00Z">
        <w:r>
          <w:t xml:space="preserve">. </w:t>
        </w:r>
        <w:r w:rsidRPr="002E72C2">
          <w:t>Order</w:t>
        </w:r>
      </w:ins>
      <w:bookmarkEnd w:id="2012"/>
      <w:bookmarkEnd w:id="2013"/>
    </w:p>
    <w:p w14:paraId="0D73991F" w14:textId="77777777" w:rsidR="00F906CF" w:rsidRDefault="00F906CF" w:rsidP="00F906CF">
      <w:pPr>
        <w:rPr>
          <w:ins w:id="2020" w:author="ĐÀNG ANH MIN ROG" w:date="2023-06-11T04:20:00Z"/>
        </w:rPr>
      </w:pPr>
    </w:p>
    <w:p w14:paraId="439857D3" w14:textId="77777777" w:rsidR="00F906CF" w:rsidRDefault="00F906CF" w:rsidP="00F906CF">
      <w:pPr>
        <w:rPr>
          <w:ins w:id="2021" w:author="ĐÀNG ANH MIN ROG" w:date="2023-06-11T04:20:00Z"/>
        </w:rPr>
      </w:pPr>
    </w:p>
    <w:p w14:paraId="3E0011C6" w14:textId="77777777" w:rsidR="00F906CF" w:rsidRPr="00F906CF" w:rsidRDefault="00F906CF">
      <w:pPr>
        <w:rPr>
          <w:ins w:id="2022" w:author="ĐÀNG ANH MIN ROG" w:date="2023-06-11T00:42:00Z"/>
        </w:rPr>
        <w:pPrChange w:id="2023" w:author="ĐÀNG ANH MIN ROG" w:date="2023-06-11T04:20:00Z">
          <w:pPr>
            <w:pStyle w:val="Caption"/>
          </w:pPr>
        </w:pPrChange>
      </w:pPr>
    </w:p>
    <w:p w14:paraId="0B2E2B4E" w14:textId="320B3168" w:rsidR="005447E4" w:rsidDel="0078568E" w:rsidRDefault="00BD5FA5">
      <w:pPr>
        <w:pStyle w:val="Caption"/>
        <w:ind w:left="709"/>
        <w:rPr>
          <w:del w:id="2024" w:author="ĐÀNG ANH MIN ROG" w:date="2023-06-11T00:42:00Z"/>
          <w:color w:val="44546A"/>
          <w:sz w:val="26"/>
          <w:szCs w:val="26"/>
        </w:rPr>
        <w:pPrChange w:id="2025" w:author="ĐÀNG ANH MIN ROG" w:date="2023-06-11T04:23:00Z">
          <w:pPr>
            <w:pStyle w:val="Caption"/>
          </w:pPr>
        </w:pPrChange>
      </w:pPr>
      <w:del w:id="2026" w:author="ĐÀNG ANH MIN ROG" w:date="2023-06-11T00:42:00Z">
        <w:r w:rsidDel="0078568E">
          <w:lastRenderedPageBreak/>
          <w:delText xml:space="preserve">Bảng </w:delText>
        </w:r>
      </w:del>
      <w:del w:id="2027" w:author="ĐÀNG ANH MIN ROG" w:date="2023-06-11T00:35:00Z">
        <w:r w:rsidDel="00320DE0">
          <w:fldChar w:fldCharType="begin"/>
        </w:r>
        <w:r w:rsidDel="00320DE0">
          <w:delInstrText xml:space="preserve"> SEQ Bảng \* ARABIC </w:delInstrText>
        </w:r>
        <w:r w:rsidDel="00320DE0">
          <w:fldChar w:fldCharType="separate"/>
        </w:r>
        <w:r w:rsidDel="00320DE0">
          <w:rPr>
            <w:noProof/>
          </w:rPr>
          <w:delText>5</w:delText>
        </w:r>
        <w:r w:rsidDel="00320DE0">
          <w:rPr>
            <w:noProof/>
          </w:rPr>
          <w:fldChar w:fldCharType="end"/>
        </w:r>
      </w:del>
      <w:del w:id="2028" w:author="ĐÀNG ANH MIN ROG" w:date="2023-06-11T00:42:00Z">
        <w:r w:rsidDel="0078568E">
          <w:delText xml:space="preserve">. </w:delText>
        </w:r>
        <w:r w:rsidRPr="00BD2B28" w:rsidDel="0078568E">
          <w:delText>Order</w:delText>
        </w:r>
        <w:bookmarkEnd w:id="2014"/>
      </w:del>
    </w:p>
    <w:p w14:paraId="054015D9" w14:textId="77777777" w:rsidR="005447E4" w:rsidRDefault="00000000">
      <w:pPr>
        <w:numPr>
          <w:ilvl w:val="0"/>
          <w:numId w:val="2"/>
        </w:numPr>
        <w:ind w:left="709"/>
        <w:jc w:val="both"/>
        <w:rPr>
          <w:sz w:val="26"/>
          <w:szCs w:val="26"/>
        </w:rPr>
        <w:pPrChange w:id="2029" w:author="ĐÀNG ANH MIN ROG" w:date="2023-06-11T04:23:00Z">
          <w:pPr>
            <w:numPr>
              <w:numId w:val="2"/>
            </w:numPr>
            <w:ind w:left="720" w:hanging="360"/>
            <w:jc w:val="both"/>
          </w:pPr>
        </w:pPrChange>
      </w:pPr>
      <w:r>
        <w:rPr>
          <w:sz w:val="26"/>
          <w:szCs w:val="26"/>
        </w:rPr>
        <w:t>Bảng OrderDetail</w:t>
      </w:r>
    </w:p>
    <w:tbl>
      <w:tblPr>
        <w:tblStyle w:val="af6"/>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2"/>
        <w:gridCol w:w="2469"/>
        <w:gridCol w:w="1555"/>
        <w:gridCol w:w="938"/>
        <w:gridCol w:w="806"/>
        <w:gridCol w:w="2150"/>
      </w:tblGrid>
      <w:tr w:rsidR="005447E4" w14:paraId="3A9C3953" w14:textId="77777777">
        <w:tc>
          <w:tcPr>
            <w:tcW w:w="712" w:type="dxa"/>
          </w:tcPr>
          <w:p w14:paraId="0692D664" w14:textId="77777777" w:rsidR="005447E4" w:rsidRDefault="00000000">
            <w:pPr>
              <w:spacing w:line="360" w:lineRule="auto"/>
              <w:rPr>
                <w:sz w:val="26"/>
                <w:szCs w:val="26"/>
              </w:rPr>
            </w:pPr>
            <w:r>
              <w:rPr>
                <w:sz w:val="26"/>
                <w:szCs w:val="26"/>
              </w:rPr>
              <w:t>STT</w:t>
            </w:r>
          </w:p>
        </w:tc>
        <w:tc>
          <w:tcPr>
            <w:tcW w:w="2469" w:type="dxa"/>
          </w:tcPr>
          <w:p w14:paraId="4A37626A" w14:textId="77777777" w:rsidR="005447E4" w:rsidRDefault="00000000">
            <w:pPr>
              <w:spacing w:line="360" w:lineRule="auto"/>
              <w:rPr>
                <w:sz w:val="26"/>
                <w:szCs w:val="26"/>
              </w:rPr>
            </w:pPr>
            <w:r>
              <w:rPr>
                <w:sz w:val="26"/>
                <w:szCs w:val="26"/>
              </w:rPr>
              <w:t>Tên Thuộc tính</w:t>
            </w:r>
          </w:p>
        </w:tc>
        <w:tc>
          <w:tcPr>
            <w:tcW w:w="1555" w:type="dxa"/>
          </w:tcPr>
          <w:p w14:paraId="49C75D2A" w14:textId="77777777" w:rsidR="005447E4" w:rsidRDefault="00000000">
            <w:pPr>
              <w:spacing w:line="360" w:lineRule="auto"/>
              <w:rPr>
                <w:sz w:val="26"/>
                <w:szCs w:val="26"/>
              </w:rPr>
            </w:pPr>
            <w:r>
              <w:rPr>
                <w:sz w:val="26"/>
                <w:szCs w:val="26"/>
              </w:rPr>
              <w:t>Kiểu dữ liệu</w:t>
            </w:r>
          </w:p>
        </w:tc>
        <w:tc>
          <w:tcPr>
            <w:tcW w:w="938" w:type="dxa"/>
          </w:tcPr>
          <w:p w14:paraId="004DFA3D" w14:textId="77777777" w:rsidR="005447E4" w:rsidRDefault="00000000">
            <w:pPr>
              <w:spacing w:line="360" w:lineRule="auto"/>
              <w:rPr>
                <w:sz w:val="26"/>
                <w:szCs w:val="26"/>
              </w:rPr>
            </w:pPr>
            <w:r>
              <w:rPr>
                <w:sz w:val="26"/>
                <w:szCs w:val="26"/>
              </w:rPr>
              <w:t xml:space="preserve">Độ dài </w:t>
            </w:r>
          </w:p>
        </w:tc>
        <w:tc>
          <w:tcPr>
            <w:tcW w:w="806" w:type="dxa"/>
          </w:tcPr>
          <w:p w14:paraId="4A85B1CE" w14:textId="77777777" w:rsidR="005447E4" w:rsidRDefault="00000000">
            <w:pPr>
              <w:spacing w:line="360" w:lineRule="auto"/>
              <w:rPr>
                <w:sz w:val="26"/>
                <w:szCs w:val="26"/>
              </w:rPr>
            </w:pPr>
            <w:r>
              <w:rPr>
                <w:sz w:val="26"/>
                <w:szCs w:val="26"/>
              </w:rPr>
              <w:t>Khóa</w:t>
            </w:r>
          </w:p>
        </w:tc>
        <w:tc>
          <w:tcPr>
            <w:tcW w:w="2150" w:type="dxa"/>
          </w:tcPr>
          <w:p w14:paraId="0602F5CC" w14:textId="77777777" w:rsidR="005447E4" w:rsidRDefault="00000000">
            <w:pPr>
              <w:spacing w:line="360" w:lineRule="auto"/>
              <w:rPr>
                <w:sz w:val="26"/>
                <w:szCs w:val="26"/>
              </w:rPr>
            </w:pPr>
            <w:r>
              <w:rPr>
                <w:sz w:val="26"/>
                <w:szCs w:val="26"/>
              </w:rPr>
              <w:t>Mô tả</w:t>
            </w:r>
          </w:p>
        </w:tc>
      </w:tr>
      <w:tr w:rsidR="005447E4" w14:paraId="4FDE795C" w14:textId="77777777">
        <w:tc>
          <w:tcPr>
            <w:tcW w:w="712" w:type="dxa"/>
          </w:tcPr>
          <w:p w14:paraId="164FF10F" w14:textId="77777777" w:rsidR="005447E4" w:rsidRDefault="00000000">
            <w:pPr>
              <w:spacing w:line="360" w:lineRule="auto"/>
              <w:rPr>
                <w:sz w:val="26"/>
                <w:szCs w:val="26"/>
              </w:rPr>
            </w:pPr>
            <w:r>
              <w:rPr>
                <w:sz w:val="26"/>
                <w:szCs w:val="26"/>
              </w:rPr>
              <w:t>1</w:t>
            </w:r>
          </w:p>
        </w:tc>
        <w:tc>
          <w:tcPr>
            <w:tcW w:w="2469" w:type="dxa"/>
          </w:tcPr>
          <w:p w14:paraId="13DF8001" w14:textId="77777777" w:rsidR="005447E4" w:rsidRDefault="00000000">
            <w:pPr>
              <w:spacing w:line="360" w:lineRule="auto"/>
              <w:rPr>
                <w:sz w:val="26"/>
                <w:szCs w:val="26"/>
              </w:rPr>
            </w:pPr>
            <w:r>
              <w:rPr>
                <w:sz w:val="26"/>
                <w:szCs w:val="26"/>
              </w:rPr>
              <w:t>OrderID</w:t>
            </w:r>
          </w:p>
        </w:tc>
        <w:tc>
          <w:tcPr>
            <w:tcW w:w="1555" w:type="dxa"/>
          </w:tcPr>
          <w:p w14:paraId="003E58A5" w14:textId="77777777" w:rsidR="005447E4" w:rsidRDefault="00000000">
            <w:pPr>
              <w:spacing w:line="360" w:lineRule="auto"/>
              <w:rPr>
                <w:sz w:val="26"/>
                <w:szCs w:val="26"/>
              </w:rPr>
            </w:pPr>
            <w:r>
              <w:rPr>
                <w:sz w:val="26"/>
                <w:szCs w:val="26"/>
              </w:rPr>
              <w:t>Int</w:t>
            </w:r>
          </w:p>
        </w:tc>
        <w:tc>
          <w:tcPr>
            <w:tcW w:w="938" w:type="dxa"/>
          </w:tcPr>
          <w:p w14:paraId="72DB60D8" w14:textId="77777777" w:rsidR="005447E4" w:rsidRDefault="005447E4">
            <w:pPr>
              <w:spacing w:line="360" w:lineRule="auto"/>
              <w:rPr>
                <w:sz w:val="26"/>
                <w:szCs w:val="26"/>
              </w:rPr>
            </w:pPr>
          </w:p>
        </w:tc>
        <w:tc>
          <w:tcPr>
            <w:tcW w:w="806" w:type="dxa"/>
          </w:tcPr>
          <w:p w14:paraId="651F336E" w14:textId="77777777" w:rsidR="005447E4" w:rsidRDefault="00000000">
            <w:pPr>
              <w:spacing w:line="360" w:lineRule="auto"/>
              <w:rPr>
                <w:sz w:val="26"/>
                <w:szCs w:val="26"/>
              </w:rPr>
            </w:pPr>
            <w:r>
              <w:rPr>
                <w:sz w:val="26"/>
                <w:szCs w:val="26"/>
              </w:rPr>
              <w:t>PFK</w:t>
            </w:r>
          </w:p>
        </w:tc>
        <w:tc>
          <w:tcPr>
            <w:tcW w:w="2150" w:type="dxa"/>
          </w:tcPr>
          <w:p w14:paraId="79050003" w14:textId="77777777" w:rsidR="005447E4" w:rsidRDefault="00000000">
            <w:pPr>
              <w:spacing w:line="360" w:lineRule="auto"/>
              <w:rPr>
                <w:sz w:val="26"/>
                <w:szCs w:val="26"/>
              </w:rPr>
            </w:pPr>
            <w:r>
              <w:rPr>
                <w:sz w:val="26"/>
                <w:szCs w:val="26"/>
              </w:rPr>
              <w:t>ID đơn hàng</w:t>
            </w:r>
          </w:p>
        </w:tc>
      </w:tr>
      <w:tr w:rsidR="005447E4" w14:paraId="75397E7A" w14:textId="77777777">
        <w:tc>
          <w:tcPr>
            <w:tcW w:w="712" w:type="dxa"/>
          </w:tcPr>
          <w:p w14:paraId="24E2AB72" w14:textId="77777777" w:rsidR="005447E4" w:rsidRDefault="00000000">
            <w:pPr>
              <w:spacing w:line="360" w:lineRule="auto"/>
              <w:rPr>
                <w:sz w:val="26"/>
                <w:szCs w:val="26"/>
              </w:rPr>
            </w:pPr>
            <w:r>
              <w:rPr>
                <w:sz w:val="26"/>
                <w:szCs w:val="26"/>
              </w:rPr>
              <w:t>2</w:t>
            </w:r>
          </w:p>
        </w:tc>
        <w:tc>
          <w:tcPr>
            <w:tcW w:w="2469" w:type="dxa"/>
          </w:tcPr>
          <w:p w14:paraId="26D7F2E8" w14:textId="77777777" w:rsidR="005447E4" w:rsidRDefault="00000000">
            <w:pPr>
              <w:spacing w:line="360" w:lineRule="auto"/>
              <w:rPr>
                <w:sz w:val="26"/>
                <w:szCs w:val="26"/>
              </w:rPr>
            </w:pPr>
            <w:r>
              <w:rPr>
                <w:sz w:val="26"/>
                <w:szCs w:val="26"/>
              </w:rPr>
              <w:t>ProductID</w:t>
            </w:r>
          </w:p>
        </w:tc>
        <w:tc>
          <w:tcPr>
            <w:tcW w:w="1555" w:type="dxa"/>
          </w:tcPr>
          <w:p w14:paraId="458E747D" w14:textId="77777777" w:rsidR="005447E4" w:rsidRDefault="00000000">
            <w:pPr>
              <w:spacing w:line="360" w:lineRule="auto"/>
              <w:rPr>
                <w:sz w:val="26"/>
                <w:szCs w:val="26"/>
              </w:rPr>
            </w:pPr>
            <w:r>
              <w:rPr>
                <w:sz w:val="26"/>
                <w:szCs w:val="26"/>
              </w:rPr>
              <w:t>Int</w:t>
            </w:r>
          </w:p>
        </w:tc>
        <w:tc>
          <w:tcPr>
            <w:tcW w:w="938" w:type="dxa"/>
          </w:tcPr>
          <w:p w14:paraId="0517C0D2" w14:textId="77777777" w:rsidR="005447E4" w:rsidRDefault="005447E4">
            <w:pPr>
              <w:spacing w:line="360" w:lineRule="auto"/>
              <w:rPr>
                <w:sz w:val="26"/>
                <w:szCs w:val="26"/>
              </w:rPr>
            </w:pPr>
          </w:p>
        </w:tc>
        <w:tc>
          <w:tcPr>
            <w:tcW w:w="806" w:type="dxa"/>
          </w:tcPr>
          <w:p w14:paraId="7B4CF0DB" w14:textId="77777777" w:rsidR="005447E4" w:rsidRDefault="00000000">
            <w:pPr>
              <w:spacing w:line="360" w:lineRule="auto"/>
              <w:rPr>
                <w:sz w:val="26"/>
                <w:szCs w:val="26"/>
              </w:rPr>
            </w:pPr>
            <w:r>
              <w:rPr>
                <w:sz w:val="26"/>
                <w:szCs w:val="26"/>
              </w:rPr>
              <w:t>PFK</w:t>
            </w:r>
          </w:p>
        </w:tc>
        <w:tc>
          <w:tcPr>
            <w:tcW w:w="2150" w:type="dxa"/>
          </w:tcPr>
          <w:p w14:paraId="51C10714" w14:textId="77777777" w:rsidR="005447E4" w:rsidRDefault="00000000">
            <w:pPr>
              <w:spacing w:line="360" w:lineRule="auto"/>
              <w:rPr>
                <w:sz w:val="26"/>
                <w:szCs w:val="26"/>
              </w:rPr>
            </w:pPr>
            <w:r>
              <w:rPr>
                <w:sz w:val="26"/>
                <w:szCs w:val="26"/>
              </w:rPr>
              <w:t>ID sản phẩm</w:t>
            </w:r>
          </w:p>
        </w:tc>
      </w:tr>
      <w:tr w:rsidR="005447E4" w14:paraId="5464035E" w14:textId="77777777">
        <w:tc>
          <w:tcPr>
            <w:tcW w:w="712" w:type="dxa"/>
          </w:tcPr>
          <w:p w14:paraId="39B603F5" w14:textId="77777777" w:rsidR="005447E4" w:rsidRDefault="00000000">
            <w:pPr>
              <w:spacing w:line="360" w:lineRule="auto"/>
              <w:rPr>
                <w:sz w:val="26"/>
                <w:szCs w:val="26"/>
              </w:rPr>
            </w:pPr>
            <w:r>
              <w:rPr>
                <w:sz w:val="26"/>
                <w:szCs w:val="26"/>
              </w:rPr>
              <w:t>3</w:t>
            </w:r>
          </w:p>
        </w:tc>
        <w:tc>
          <w:tcPr>
            <w:tcW w:w="2469" w:type="dxa"/>
          </w:tcPr>
          <w:p w14:paraId="16C2AEBD" w14:textId="77777777" w:rsidR="005447E4" w:rsidRDefault="00000000">
            <w:pPr>
              <w:spacing w:line="360" w:lineRule="auto"/>
              <w:rPr>
                <w:sz w:val="26"/>
                <w:szCs w:val="26"/>
              </w:rPr>
            </w:pPr>
            <w:r>
              <w:rPr>
                <w:sz w:val="26"/>
                <w:szCs w:val="26"/>
              </w:rPr>
              <w:t>UnitPrice</w:t>
            </w:r>
          </w:p>
        </w:tc>
        <w:tc>
          <w:tcPr>
            <w:tcW w:w="1555" w:type="dxa"/>
          </w:tcPr>
          <w:p w14:paraId="45B64F3E" w14:textId="77777777" w:rsidR="005447E4" w:rsidRDefault="00000000">
            <w:pPr>
              <w:spacing w:line="360" w:lineRule="auto"/>
              <w:rPr>
                <w:sz w:val="26"/>
                <w:szCs w:val="26"/>
              </w:rPr>
            </w:pPr>
            <w:r>
              <w:rPr>
                <w:sz w:val="26"/>
                <w:szCs w:val="26"/>
              </w:rPr>
              <w:t>Money</w:t>
            </w:r>
          </w:p>
        </w:tc>
        <w:tc>
          <w:tcPr>
            <w:tcW w:w="938" w:type="dxa"/>
          </w:tcPr>
          <w:p w14:paraId="7E0ADB68" w14:textId="77777777" w:rsidR="005447E4" w:rsidRDefault="005447E4">
            <w:pPr>
              <w:spacing w:line="360" w:lineRule="auto"/>
              <w:rPr>
                <w:sz w:val="26"/>
                <w:szCs w:val="26"/>
              </w:rPr>
            </w:pPr>
          </w:p>
        </w:tc>
        <w:tc>
          <w:tcPr>
            <w:tcW w:w="806" w:type="dxa"/>
          </w:tcPr>
          <w:p w14:paraId="0190157A" w14:textId="77777777" w:rsidR="005447E4" w:rsidRDefault="005447E4">
            <w:pPr>
              <w:spacing w:line="360" w:lineRule="auto"/>
              <w:rPr>
                <w:sz w:val="26"/>
                <w:szCs w:val="26"/>
              </w:rPr>
            </w:pPr>
          </w:p>
        </w:tc>
        <w:tc>
          <w:tcPr>
            <w:tcW w:w="2150" w:type="dxa"/>
          </w:tcPr>
          <w:p w14:paraId="0F94A3FE" w14:textId="77777777" w:rsidR="005447E4" w:rsidRDefault="00000000">
            <w:pPr>
              <w:spacing w:line="360" w:lineRule="auto"/>
              <w:rPr>
                <w:sz w:val="26"/>
                <w:szCs w:val="26"/>
              </w:rPr>
            </w:pPr>
            <w:r>
              <w:rPr>
                <w:sz w:val="26"/>
                <w:szCs w:val="26"/>
              </w:rPr>
              <w:t>Đơn giá</w:t>
            </w:r>
          </w:p>
        </w:tc>
      </w:tr>
      <w:tr w:rsidR="005447E4" w14:paraId="69B40679" w14:textId="77777777">
        <w:tc>
          <w:tcPr>
            <w:tcW w:w="712" w:type="dxa"/>
          </w:tcPr>
          <w:p w14:paraId="1BE2060E" w14:textId="77777777" w:rsidR="005447E4" w:rsidRDefault="00000000">
            <w:pPr>
              <w:spacing w:line="360" w:lineRule="auto"/>
              <w:rPr>
                <w:sz w:val="26"/>
                <w:szCs w:val="26"/>
              </w:rPr>
            </w:pPr>
            <w:r>
              <w:rPr>
                <w:sz w:val="26"/>
                <w:szCs w:val="26"/>
              </w:rPr>
              <w:t>4</w:t>
            </w:r>
          </w:p>
        </w:tc>
        <w:tc>
          <w:tcPr>
            <w:tcW w:w="2469" w:type="dxa"/>
          </w:tcPr>
          <w:p w14:paraId="490EFB3C" w14:textId="77777777" w:rsidR="005447E4" w:rsidRDefault="00000000">
            <w:pPr>
              <w:spacing w:line="360" w:lineRule="auto"/>
              <w:rPr>
                <w:sz w:val="26"/>
                <w:szCs w:val="26"/>
              </w:rPr>
            </w:pPr>
            <w:r>
              <w:rPr>
                <w:sz w:val="26"/>
                <w:szCs w:val="26"/>
              </w:rPr>
              <w:t>Quantity</w:t>
            </w:r>
          </w:p>
        </w:tc>
        <w:tc>
          <w:tcPr>
            <w:tcW w:w="1555" w:type="dxa"/>
          </w:tcPr>
          <w:p w14:paraId="5EC916D2" w14:textId="77777777" w:rsidR="005447E4" w:rsidRDefault="00000000">
            <w:pPr>
              <w:spacing w:line="360" w:lineRule="auto"/>
              <w:rPr>
                <w:sz w:val="26"/>
                <w:szCs w:val="26"/>
              </w:rPr>
            </w:pPr>
            <w:r>
              <w:rPr>
                <w:sz w:val="26"/>
                <w:szCs w:val="26"/>
              </w:rPr>
              <w:t>int</w:t>
            </w:r>
          </w:p>
        </w:tc>
        <w:tc>
          <w:tcPr>
            <w:tcW w:w="938" w:type="dxa"/>
          </w:tcPr>
          <w:p w14:paraId="637D50F3" w14:textId="77777777" w:rsidR="005447E4" w:rsidRDefault="005447E4">
            <w:pPr>
              <w:spacing w:line="360" w:lineRule="auto"/>
              <w:rPr>
                <w:sz w:val="26"/>
                <w:szCs w:val="26"/>
              </w:rPr>
            </w:pPr>
          </w:p>
        </w:tc>
        <w:tc>
          <w:tcPr>
            <w:tcW w:w="806" w:type="dxa"/>
          </w:tcPr>
          <w:p w14:paraId="5997723C" w14:textId="77777777" w:rsidR="005447E4" w:rsidRDefault="005447E4">
            <w:pPr>
              <w:spacing w:line="360" w:lineRule="auto"/>
              <w:rPr>
                <w:sz w:val="26"/>
                <w:szCs w:val="26"/>
              </w:rPr>
            </w:pPr>
          </w:p>
        </w:tc>
        <w:tc>
          <w:tcPr>
            <w:tcW w:w="2150" w:type="dxa"/>
          </w:tcPr>
          <w:p w14:paraId="22066095" w14:textId="77777777" w:rsidR="005447E4" w:rsidRDefault="00000000" w:rsidP="0078568E">
            <w:pPr>
              <w:keepNext/>
              <w:spacing w:line="360" w:lineRule="auto"/>
              <w:rPr>
                <w:sz w:val="26"/>
                <w:szCs w:val="26"/>
              </w:rPr>
            </w:pPr>
            <w:r>
              <w:rPr>
                <w:sz w:val="26"/>
                <w:szCs w:val="26"/>
              </w:rPr>
              <w:t>Số lượng</w:t>
            </w:r>
          </w:p>
        </w:tc>
      </w:tr>
    </w:tbl>
    <w:p w14:paraId="4D616A97" w14:textId="7C713204" w:rsidR="0078568E" w:rsidRDefault="0078568E" w:rsidP="00F906CF">
      <w:pPr>
        <w:pStyle w:val="Caption"/>
        <w:rPr>
          <w:ins w:id="2030" w:author="ĐÀNG ANH MIN ROG" w:date="2023-06-11T00:42:00Z"/>
        </w:rPr>
      </w:pPr>
      <w:bookmarkStart w:id="2031" w:name="_heading=h.3cqmetx" w:colFirst="0" w:colLast="0"/>
      <w:bookmarkStart w:id="2032" w:name="_Toc137336773"/>
      <w:bookmarkStart w:id="2033" w:name="_Toc137359537"/>
      <w:bookmarkStart w:id="2034" w:name="_Toc136708260"/>
      <w:bookmarkEnd w:id="2031"/>
      <w:ins w:id="2035" w:author="ĐÀNG ANH MIN ROG" w:date="2023-06-11T00:42:00Z">
        <w:r>
          <w:t xml:space="preserve">Bảng </w:t>
        </w:r>
      </w:ins>
      <w:ins w:id="2036" w:author="ĐÀNG ANH MIN ROG" w:date="2023-06-11T00:44:00Z">
        <w:r w:rsidR="00CE6393">
          <w:fldChar w:fldCharType="begin"/>
        </w:r>
        <w:r w:rsidR="00CE6393">
          <w:instrText xml:space="preserve"> STYLEREF 1 \s </w:instrText>
        </w:r>
      </w:ins>
      <w:r w:rsidR="00CE6393">
        <w:fldChar w:fldCharType="separate"/>
      </w:r>
      <w:r w:rsidR="00CE6393">
        <w:rPr>
          <w:noProof/>
        </w:rPr>
        <w:t>3</w:t>
      </w:r>
      <w:ins w:id="2037" w:author="ĐÀNG ANH MIN ROG" w:date="2023-06-11T00:44:00Z">
        <w:r w:rsidR="00CE6393">
          <w:fldChar w:fldCharType="end"/>
        </w:r>
        <w:r w:rsidR="00CE6393">
          <w:t>.</w:t>
        </w:r>
        <w:r w:rsidR="00CE6393">
          <w:fldChar w:fldCharType="begin"/>
        </w:r>
        <w:r w:rsidR="00CE6393">
          <w:instrText xml:space="preserve"> SEQ Bảng \* ARABIC \s 1 </w:instrText>
        </w:r>
      </w:ins>
      <w:r w:rsidR="00CE6393">
        <w:fldChar w:fldCharType="separate"/>
      </w:r>
      <w:ins w:id="2038" w:author="ĐÀNG ANH MIN ROG" w:date="2023-06-11T00:44:00Z">
        <w:r w:rsidR="00CE6393">
          <w:rPr>
            <w:noProof/>
          </w:rPr>
          <w:t>6</w:t>
        </w:r>
        <w:r w:rsidR="00CE6393">
          <w:fldChar w:fldCharType="end"/>
        </w:r>
      </w:ins>
      <w:ins w:id="2039" w:author="ĐÀNG ANH MIN ROG" w:date="2023-06-11T00:42:00Z">
        <w:r>
          <w:t xml:space="preserve">. </w:t>
        </w:r>
        <w:r w:rsidRPr="00836FEF">
          <w:t>OrderDetail</w:t>
        </w:r>
        <w:bookmarkEnd w:id="2032"/>
        <w:bookmarkEnd w:id="2033"/>
      </w:ins>
    </w:p>
    <w:p w14:paraId="3A6941B3" w14:textId="5D4FEAD6" w:rsidR="005447E4" w:rsidDel="0078568E" w:rsidRDefault="00BD5FA5" w:rsidP="00324818">
      <w:pPr>
        <w:pStyle w:val="Caption"/>
        <w:rPr>
          <w:del w:id="2040" w:author="ĐÀNG ANH MIN ROG" w:date="2023-06-11T00:43:00Z"/>
          <w:color w:val="44546A"/>
          <w:sz w:val="26"/>
          <w:szCs w:val="26"/>
        </w:rPr>
      </w:pPr>
      <w:del w:id="2041" w:author="ĐÀNG ANH MIN ROG" w:date="2023-06-11T00:43:00Z">
        <w:r w:rsidDel="0078568E">
          <w:delText xml:space="preserve">Bảng </w:delText>
        </w:r>
      </w:del>
      <w:del w:id="2042" w:author="ĐÀNG ANH MIN ROG" w:date="2023-06-11T00:35:00Z">
        <w:r w:rsidDel="00320DE0">
          <w:fldChar w:fldCharType="begin"/>
        </w:r>
        <w:r w:rsidDel="00320DE0">
          <w:delInstrText xml:space="preserve"> SEQ Bảng \* ARABIC </w:delInstrText>
        </w:r>
        <w:r w:rsidDel="00320DE0">
          <w:fldChar w:fldCharType="separate"/>
        </w:r>
        <w:r w:rsidDel="00320DE0">
          <w:rPr>
            <w:noProof/>
          </w:rPr>
          <w:delText>6</w:delText>
        </w:r>
        <w:r w:rsidDel="00320DE0">
          <w:rPr>
            <w:noProof/>
          </w:rPr>
          <w:fldChar w:fldCharType="end"/>
        </w:r>
      </w:del>
      <w:del w:id="2043" w:author="ĐÀNG ANH MIN ROG" w:date="2023-06-11T00:43:00Z">
        <w:r w:rsidDel="0078568E">
          <w:delText xml:space="preserve">. </w:delText>
        </w:r>
        <w:r w:rsidRPr="00CB2BC4" w:rsidDel="0078568E">
          <w:delText>OrderDetail</w:delText>
        </w:r>
        <w:bookmarkEnd w:id="2034"/>
      </w:del>
    </w:p>
    <w:p w14:paraId="730A3F86" w14:textId="77777777" w:rsidR="005447E4" w:rsidRDefault="00000000">
      <w:pPr>
        <w:numPr>
          <w:ilvl w:val="0"/>
          <w:numId w:val="2"/>
        </w:numPr>
        <w:jc w:val="both"/>
        <w:rPr>
          <w:sz w:val="26"/>
          <w:szCs w:val="26"/>
        </w:rPr>
      </w:pPr>
      <w:r>
        <w:rPr>
          <w:sz w:val="26"/>
          <w:szCs w:val="26"/>
        </w:rPr>
        <w:t>Bảng Blog</w:t>
      </w:r>
    </w:p>
    <w:tbl>
      <w:tblPr>
        <w:tblStyle w:val="af7"/>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2"/>
        <w:gridCol w:w="2469"/>
        <w:gridCol w:w="1555"/>
        <w:gridCol w:w="938"/>
        <w:gridCol w:w="806"/>
        <w:gridCol w:w="2150"/>
      </w:tblGrid>
      <w:tr w:rsidR="005447E4" w14:paraId="03C15E9A" w14:textId="77777777">
        <w:tc>
          <w:tcPr>
            <w:tcW w:w="712" w:type="dxa"/>
          </w:tcPr>
          <w:p w14:paraId="6B33ED2A" w14:textId="77777777" w:rsidR="005447E4" w:rsidRDefault="00000000">
            <w:pPr>
              <w:spacing w:line="360" w:lineRule="auto"/>
              <w:rPr>
                <w:sz w:val="26"/>
                <w:szCs w:val="26"/>
              </w:rPr>
            </w:pPr>
            <w:r>
              <w:rPr>
                <w:sz w:val="26"/>
                <w:szCs w:val="26"/>
              </w:rPr>
              <w:t>STT</w:t>
            </w:r>
          </w:p>
        </w:tc>
        <w:tc>
          <w:tcPr>
            <w:tcW w:w="2469" w:type="dxa"/>
          </w:tcPr>
          <w:p w14:paraId="421E5D44" w14:textId="77777777" w:rsidR="005447E4" w:rsidRDefault="00000000">
            <w:pPr>
              <w:spacing w:line="360" w:lineRule="auto"/>
              <w:rPr>
                <w:sz w:val="26"/>
                <w:szCs w:val="26"/>
              </w:rPr>
            </w:pPr>
            <w:r>
              <w:rPr>
                <w:sz w:val="26"/>
                <w:szCs w:val="26"/>
              </w:rPr>
              <w:t>Tên Thuộc tính</w:t>
            </w:r>
          </w:p>
        </w:tc>
        <w:tc>
          <w:tcPr>
            <w:tcW w:w="1555" w:type="dxa"/>
          </w:tcPr>
          <w:p w14:paraId="21ECE108" w14:textId="77777777" w:rsidR="005447E4" w:rsidRDefault="00000000">
            <w:pPr>
              <w:spacing w:line="360" w:lineRule="auto"/>
              <w:rPr>
                <w:sz w:val="26"/>
                <w:szCs w:val="26"/>
              </w:rPr>
            </w:pPr>
            <w:r>
              <w:rPr>
                <w:sz w:val="26"/>
                <w:szCs w:val="26"/>
              </w:rPr>
              <w:t>Kiểu dữ liệu</w:t>
            </w:r>
          </w:p>
        </w:tc>
        <w:tc>
          <w:tcPr>
            <w:tcW w:w="938" w:type="dxa"/>
          </w:tcPr>
          <w:p w14:paraId="1781B5E4" w14:textId="77777777" w:rsidR="005447E4" w:rsidRDefault="00000000">
            <w:pPr>
              <w:spacing w:line="360" w:lineRule="auto"/>
              <w:rPr>
                <w:sz w:val="26"/>
                <w:szCs w:val="26"/>
              </w:rPr>
            </w:pPr>
            <w:r>
              <w:rPr>
                <w:sz w:val="26"/>
                <w:szCs w:val="26"/>
              </w:rPr>
              <w:t xml:space="preserve">Độ dài </w:t>
            </w:r>
          </w:p>
        </w:tc>
        <w:tc>
          <w:tcPr>
            <w:tcW w:w="806" w:type="dxa"/>
          </w:tcPr>
          <w:p w14:paraId="662BB854" w14:textId="77777777" w:rsidR="005447E4" w:rsidRDefault="00000000">
            <w:pPr>
              <w:spacing w:line="360" w:lineRule="auto"/>
              <w:rPr>
                <w:sz w:val="26"/>
                <w:szCs w:val="26"/>
              </w:rPr>
            </w:pPr>
            <w:r>
              <w:rPr>
                <w:sz w:val="26"/>
                <w:szCs w:val="26"/>
              </w:rPr>
              <w:t>Khóa</w:t>
            </w:r>
          </w:p>
        </w:tc>
        <w:tc>
          <w:tcPr>
            <w:tcW w:w="2150" w:type="dxa"/>
          </w:tcPr>
          <w:p w14:paraId="364B59D0" w14:textId="77777777" w:rsidR="005447E4" w:rsidRDefault="00000000">
            <w:pPr>
              <w:spacing w:line="360" w:lineRule="auto"/>
              <w:rPr>
                <w:sz w:val="26"/>
                <w:szCs w:val="26"/>
              </w:rPr>
            </w:pPr>
            <w:r>
              <w:rPr>
                <w:sz w:val="26"/>
                <w:szCs w:val="26"/>
              </w:rPr>
              <w:t>Mô tả</w:t>
            </w:r>
          </w:p>
        </w:tc>
      </w:tr>
      <w:tr w:rsidR="005447E4" w14:paraId="71A0348C" w14:textId="77777777">
        <w:tc>
          <w:tcPr>
            <w:tcW w:w="712" w:type="dxa"/>
          </w:tcPr>
          <w:p w14:paraId="2C56EBD9" w14:textId="77777777" w:rsidR="005447E4" w:rsidRDefault="00000000">
            <w:pPr>
              <w:spacing w:line="360" w:lineRule="auto"/>
              <w:rPr>
                <w:sz w:val="26"/>
                <w:szCs w:val="26"/>
              </w:rPr>
            </w:pPr>
            <w:r>
              <w:rPr>
                <w:sz w:val="26"/>
                <w:szCs w:val="26"/>
              </w:rPr>
              <w:t>1</w:t>
            </w:r>
          </w:p>
        </w:tc>
        <w:tc>
          <w:tcPr>
            <w:tcW w:w="2469" w:type="dxa"/>
          </w:tcPr>
          <w:p w14:paraId="1DA2BCA0" w14:textId="77777777" w:rsidR="005447E4" w:rsidRDefault="00000000">
            <w:pPr>
              <w:spacing w:line="360" w:lineRule="auto"/>
              <w:rPr>
                <w:sz w:val="26"/>
                <w:szCs w:val="26"/>
              </w:rPr>
            </w:pPr>
            <w:r>
              <w:rPr>
                <w:sz w:val="26"/>
                <w:szCs w:val="26"/>
              </w:rPr>
              <w:t>BlogID</w:t>
            </w:r>
          </w:p>
        </w:tc>
        <w:tc>
          <w:tcPr>
            <w:tcW w:w="1555" w:type="dxa"/>
          </w:tcPr>
          <w:p w14:paraId="072B02F8" w14:textId="77777777" w:rsidR="005447E4" w:rsidRDefault="00000000">
            <w:pPr>
              <w:spacing w:line="360" w:lineRule="auto"/>
              <w:rPr>
                <w:sz w:val="26"/>
                <w:szCs w:val="26"/>
              </w:rPr>
            </w:pPr>
            <w:r>
              <w:rPr>
                <w:sz w:val="26"/>
                <w:szCs w:val="26"/>
              </w:rPr>
              <w:t>Int</w:t>
            </w:r>
          </w:p>
        </w:tc>
        <w:tc>
          <w:tcPr>
            <w:tcW w:w="938" w:type="dxa"/>
          </w:tcPr>
          <w:p w14:paraId="181DAA74" w14:textId="77777777" w:rsidR="005447E4" w:rsidRDefault="005447E4">
            <w:pPr>
              <w:spacing w:line="360" w:lineRule="auto"/>
              <w:rPr>
                <w:sz w:val="26"/>
                <w:szCs w:val="26"/>
              </w:rPr>
            </w:pPr>
          </w:p>
        </w:tc>
        <w:tc>
          <w:tcPr>
            <w:tcW w:w="806" w:type="dxa"/>
          </w:tcPr>
          <w:p w14:paraId="4520ED1F" w14:textId="77777777" w:rsidR="005447E4" w:rsidRDefault="00000000">
            <w:pPr>
              <w:spacing w:line="360" w:lineRule="auto"/>
              <w:rPr>
                <w:sz w:val="26"/>
                <w:szCs w:val="26"/>
              </w:rPr>
            </w:pPr>
            <w:r>
              <w:rPr>
                <w:sz w:val="26"/>
                <w:szCs w:val="26"/>
              </w:rPr>
              <w:t>PK</w:t>
            </w:r>
          </w:p>
        </w:tc>
        <w:tc>
          <w:tcPr>
            <w:tcW w:w="2150" w:type="dxa"/>
          </w:tcPr>
          <w:p w14:paraId="1B3594F5" w14:textId="77777777" w:rsidR="005447E4" w:rsidRDefault="00000000">
            <w:pPr>
              <w:spacing w:line="360" w:lineRule="auto"/>
              <w:rPr>
                <w:sz w:val="26"/>
                <w:szCs w:val="26"/>
              </w:rPr>
            </w:pPr>
            <w:r>
              <w:rPr>
                <w:sz w:val="26"/>
                <w:szCs w:val="26"/>
              </w:rPr>
              <w:t>ID bài viết</w:t>
            </w:r>
          </w:p>
        </w:tc>
      </w:tr>
      <w:tr w:rsidR="005447E4" w14:paraId="1347EC40" w14:textId="77777777">
        <w:tc>
          <w:tcPr>
            <w:tcW w:w="712" w:type="dxa"/>
          </w:tcPr>
          <w:p w14:paraId="2A0CCBE2" w14:textId="77777777" w:rsidR="005447E4" w:rsidRDefault="00000000">
            <w:pPr>
              <w:spacing w:line="360" w:lineRule="auto"/>
              <w:rPr>
                <w:sz w:val="26"/>
                <w:szCs w:val="26"/>
              </w:rPr>
            </w:pPr>
            <w:r>
              <w:rPr>
                <w:sz w:val="26"/>
                <w:szCs w:val="26"/>
              </w:rPr>
              <w:t>2</w:t>
            </w:r>
          </w:p>
        </w:tc>
        <w:tc>
          <w:tcPr>
            <w:tcW w:w="2469" w:type="dxa"/>
          </w:tcPr>
          <w:p w14:paraId="47F65BAB" w14:textId="77777777" w:rsidR="005447E4" w:rsidRDefault="00000000">
            <w:pPr>
              <w:spacing w:line="360" w:lineRule="auto"/>
              <w:rPr>
                <w:sz w:val="26"/>
                <w:szCs w:val="26"/>
              </w:rPr>
            </w:pPr>
            <w:r>
              <w:rPr>
                <w:sz w:val="26"/>
                <w:szCs w:val="26"/>
              </w:rPr>
              <w:t>BlogName</w:t>
            </w:r>
          </w:p>
        </w:tc>
        <w:tc>
          <w:tcPr>
            <w:tcW w:w="1555" w:type="dxa"/>
          </w:tcPr>
          <w:p w14:paraId="51277C4C" w14:textId="77777777" w:rsidR="005447E4" w:rsidRDefault="00000000">
            <w:pPr>
              <w:spacing w:line="360" w:lineRule="auto"/>
              <w:rPr>
                <w:sz w:val="26"/>
                <w:szCs w:val="26"/>
              </w:rPr>
            </w:pPr>
            <w:r>
              <w:rPr>
                <w:sz w:val="26"/>
                <w:szCs w:val="26"/>
              </w:rPr>
              <w:t>Nvarchar</w:t>
            </w:r>
          </w:p>
        </w:tc>
        <w:tc>
          <w:tcPr>
            <w:tcW w:w="938" w:type="dxa"/>
          </w:tcPr>
          <w:p w14:paraId="72D84CE4" w14:textId="77777777" w:rsidR="005447E4" w:rsidRDefault="00000000">
            <w:pPr>
              <w:spacing w:line="360" w:lineRule="auto"/>
              <w:rPr>
                <w:sz w:val="26"/>
                <w:szCs w:val="26"/>
              </w:rPr>
            </w:pPr>
            <w:r>
              <w:rPr>
                <w:sz w:val="26"/>
                <w:szCs w:val="26"/>
              </w:rPr>
              <w:t>Max</w:t>
            </w:r>
          </w:p>
        </w:tc>
        <w:tc>
          <w:tcPr>
            <w:tcW w:w="806" w:type="dxa"/>
          </w:tcPr>
          <w:p w14:paraId="6F0ACC7F" w14:textId="77777777" w:rsidR="005447E4" w:rsidRDefault="005447E4">
            <w:pPr>
              <w:spacing w:line="360" w:lineRule="auto"/>
              <w:rPr>
                <w:sz w:val="26"/>
                <w:szCs w:val="26"/>
              </w:rPr>
            </w:pPr>
          </w:p>
        </w:tc>
        <w:tc>
          <w:tcPr>
            <w:tcW w:w="2150" w:type="dxa"/>
          </w:tcPr>
          <w:p w14:paraId="0C542624" w14:textId="77777777" w:rsidR="005447E4" w:rsidRDefault="00000000">
            <w:pPr>
              <w:spacing w:line="360" w:lineRule="auto"/>
              <w:rPr>
                <w:sz w:val="26"/>
                <w:szCs w:val="26"/>
              </w:rPr>
            </w:pPr>
            <w:r>
              <w:rPr>
                <w:sz w:val="26"/>
                <w:szCs w:val="26"/>
              </w:rPr>
              <w:t>Tên bài viết</w:t>
            </w:r>
          </w:p>
        </w:tc>
      </w:tr>
      <w:tr w:rsidR="005447E4" w14:paraId="6CA33F35" w14:textId="77777777">
        <w:tc>
          <w:tcPr>
            <w:tcW w:w="712" w:type="dxa"/>
          </w:tcPr>
          <w:p w14:paraId="493F1D6E" w14:textId="77777777" w:rsidR="005447E4" w:rsidRDefault="00000000">
            <w:pPr>
              <w:spacing w:line="360" w:lineRule="auto"/>
              <w:rPr>
                <w:sz w:val="26"/>
                <w:szCs w:val="26"/>
              </w:rPr>
            </w:pPr>
            <w:r>
              <w:rPr>
                <w:sz w:val="26"/>
                <w:szCs w:val="26"/>
              </w:rPr>
              <w:t>3</w:t>
            </w:r>
          </w:p>
        </w:tc>
        <w:tc>
          <w:tcPr>
            <w:tcW w:w="2469" w:type="dxa"/>
          </w:tcPr>
          <w:p w14:paraId="1558D80F" w14:textId="77777777" w:rsidR="005447E4" w:rsidRDefault="00000000">
            <w:pPr>
              <w:spacing w:line="360" w:lineRule="auto"/>
              <w:rPr>
                <w:sz w:val="26"/>
                <w:szCs w:val="26"/>
              </w:rPr>
            </w:pPr>
            <w:r>
              <w:rPr>
                <w:sz w:val="26"/>
                <w:szCs w:val="26"/>
              </w:rPr>
              <w:t>BlogContent</w:t>
            </w:r>
          </w:p>
        </w:tc>
        <w:tc>
          <w:tcPr>
            <w:tcW w:w="1555" w:type="dxa"/>
          </w:tcPr>
          <w:p w14:paraId="0C657BCA" w14:textId="77777777" w:rsidR="005447E4" w:rsidRDefault="00000000">
            <w:pPr>
              <w:spacing w:line="360" w:lineRule="auto"/>
              <w:rPr>
                <w:sz w:val="26"/>
                <w:szCs w:val="26"/>
              </w:rPr>
            </w:pPr>
            <w:r>
              <w:rPr>
                <w:sz w:val="26"/>
                <w:szCs w:val="26"/>
              </w:rPr>
              <w:t>Nvarchar</w:t>
            </w:r>
          </w:p>
        </w:tc>
        <w:tc>
          <w:tcPr>
            <w:tcW w:w="938" w:type="dxa"/>
          </w:tcPr>
          <w:p w14:paraId="2C4A9AAC" w14:textId="77777777" w:rsidR="005447E4" w:rsidRDefault="00000000">
            <w:pPr>
              <w:spacing w:line="360" w:lineRule="auto"/>
              <w:rPr>
                <w:sz w:val="26"/>
                <w:szCs w:val="26"/>
              </w:rPr>
            </w:pPr>
            <w:r>
              <w:rPr>
                <w:sz w:val="26"/>
                <w:szCs w:val="26"/>
              </w:rPr>
              <w:t>Max</w:t>
            </w:r>
          </w:p>
        </w:tc>
        <w:tc>
          <w:tcPr>
            <w:tcW w:w="806" w:type="dxa"/>
          </w:tcPr>
          <w:p w14:paraId="451C8B5B" w14:textId="77777777" w:rsidR="005447E4" w:rsidRDefault="005447E4">
            <w:pPr>
              <w:spacing w:line="360" w:lineRule="auto"/>
              <w:rPr>
                <w:sz w:val="26"/>
                <w:szCs w:val="26"/>
              </w:rPr>
            </w:pPr>
          </w:p>
        </w:tc>
        <w:tc>
          <w:tcPr>
            <w:tcW w:w="2150" w:type="dxa"/>
          </w:tcPr>
          <w:p w14:paraId="731AF7D9" w14:textId="77777777" w:rsidR="005447E4" w:rsidRDefault="00000000">
            <w:pPr>
              <w:spacing w:line="360" w:lineRule="auto"/>
              <w:rPr>
                <w:sz w:val="26"/>
                <w:szCs w:val="26"/>
              </w:rPr>
            </w:pPr>
            <w:r>
              <w:rPr>
                <w:sz w:val="26"/>
                <w:szCs w:val="26"/>
              </w:rPr>
              <w:t>Chủ đề bài viết</w:t>
            </w:r>
          </w:p>
        </w:tc>
      </w:tr>
      <w:tr w:rsidR="005447E4" w14:paraId="285109E6" w14:textId="77777777">
        <w:tc>
          <w:tcPr>
            <w:tcW w:w="712" w:type="dxa"/>
          </w:tcPr>
          <w:p w14:paraId="4DBCCC5D" w14:textId="77777777" w:rsidR="005447E4" w:rsidRDefault="00000000">
            <w:pPr>
              <w:spacing w:line="360" w:lineRule="auto"/>
              <w:rPr>
                <w:sz w:val="26"/>
                <w:szCs w:val="26"/>
              </w:rPr>
            </w:pPr>
            <w:r>
              <w:rPr>
                <w:sz w:val="26"/>
                <w:szCs w:val="26"/>
              </w:rPr>
              <w:t>4</w:t>
            </w:r>
          </w:p>
        </w:tc>
        <w:tc>
          <w:tcPr>
            <w:tcW w:w="2469" w:type="dxa"/>
          </w:tcPr>
          <w:p w14:paraId="5EF8EC37" w14:textId="77777777" w:rsidR="005447E4" w:rsidRDefault="00000000">
            <w:pPr>
              <w:spacing w:line="360" w:lineRule="auto"/>
              <w:rPr>
                <w:sz w:val="26"/>
                <w:szCs w:val="26"/>
              </w:rPr>
            </w:pPr>
            <w:r>
              <w:rPr>
                <w:sz w:val="26"/>
                <w:szCs w:val="26"/>
              </w:rPr>
              <w:t>BlogImage</w:t>
            </w:r>
          </w:p>
        </w:tc>
        <w:tc>
          <w:tcPr>
            <w:tcW w:w="1555" w:type="dxa"/>
          </w:tcPr>
          <w:p w14:paraId="0E8AF16B" w14:textId="77777777" w:rsidR="005447E4" w:rsidRDefault="00000000">
            <w:pPr>
              <w:spacing w:line="360" w:lineRule="auto"/>
              <w:rPr>
                <w:sz w:val="26"/>
                <w:szCs w:val="26"/>
              </w:rPr>
            </w:pPr>
            <w:r>
              <w:rPr>
                <w:sz w:val="26"/>
                <w:szCs w:val="26"/>
              </w:rPr>
              <w:t>Nvarchar</w:t>
            </w:r>
          </w:p>
        </w:tc>
        <w:tc>
          <w:tcPr>
            <w:tcW w:w="938" w:type="dxa"/>
          </w:tcPr>
          <w:p w14:paraId="035C5DE2" w14:textId="77777777" w:rsidR="005447E4" w:rsidRDefault="00000000">
            <w:pPr>
              <w:spacing w:line="360" w:lineRule="auto"/>
              <w:rPr>
                <w:sz w:val="26"/>
                <w:szCs w:val="26"/>
              </w:rPr>
            </w:pPr>
            <w:r>
              <w:rPr>
                <w:sz w:val="26"/>
                <w:szCs w:val="26"/>
              </w:rPr>
              <w:t>50</w:t>
            </w:r>
          </w:p>
        </w:tc>
        <w:tc>
          <w:tcPr>
            <w:tcW w:w="806" w:type="dxa"/>
          </w:tcPr>
          <w:p w14:paraId="098A4992" w14:textId="77777777" w:rsidR="005447E4" w:rsidRDefault="005447E4">
            <w:pPr>
              <w:spacing w:line="360" w:lineRule="auto"/>
              <w:rPr>
                <w:sz w:val="26"/>
                <w:szCs w:val="26"/>
              </w:rPr>
            </w:pPr>
          </w:p>
        </w:tc>
        <w:tc>
          <w:tcPr>
            <w:tcW w:w="2150" w:type="dxa"/>
          </w:tcPr>
          <w:p w14:paraId="19352ECC" w14:textId="77777777" w:rsidR="005447E4" w:rsidRDefault="00000000">
            <w:pPr>
              <w:spacing w:line="360" w:lineRule="auto"/>
              <w:rPr>
                <w:sz w:val="26"/>
                <w:szCs w:val="26"/>
              </w:rPr>
            </w:pPr>
            <w:r>
              <w:rPr>
                <w:sz w:val="26"/>
                <w:szCs w:val="26"/>
              </w:rPr>
              <w:t xml:space="preserve">Hình ảnh </w:t>
            </w:r>
          </w:p>
        </w:tc>
      </w:tr>
      <w:tr w:rsidR="005447E4" w14:paraId="77EA1F05" w14:textId="77777777">
        <w:tc>
          <w:tcPr>
            <w:tcW w:w="712" w:type="dxa"/>
          </w:tcPr>
          <w:p w14:paraId="47F58276" w14:textId="77777777" w:rsidR="005447E4" w:rsidRDefault="00000000">
            <w:pPr>
              <w:spacing w:line="360" w:lineRule="auto"/>
              <w:rPr>
                <w:sz w:val="26"/>
                <w:szCs w:val="26"/>
              </w:rPr>
            </w:pPr>
            <w:r>
              <w:rPr>
                <w:sz w:val="26"/>
                <w:szCs w:val="26"/>
              </w:rPr>
              <w:t>5</w:t>
            </w:r>
          </w:p>
        </w:tc>
        <w:tc>
          <w:tcPr>
            <w:tcW w:w="2469" w:type="dxa"/>
          </w:tcPr>
          <w:p w14:paraId="309AD4C4" w14:textId="77777777" w:rsidR="005447E4" w:rsidRDefault="00000000">
            <w:pPr>
              <w:spacing w:line="360" w:lineRule="auto"/>
              <w:rPr>
                <w:sz w:val="26"/>
                <w:szCs w:val="26"/>
              </w:rPr>
            </w:pPr>
            <w:r>
              <w:rPr>
                <w:sz w:val="26"/>
                <w:szCs w:val="26"/>
              </w:rPr>
              <w:t>BlogDateCreated</w:t>
            </w:r>
          </w:p>
        </w:tc>
        <w:tc>
          <w:tcPr>
            <w:tcW w:w="1555" w:type="dxa"/>
          </w:tcPr>
          <w:p w14:paraId="3EE12C42" w14:textId="77777777" w:rsidR="005447E4" w:rsidRDefault="00000000">
            <w:pPr>
              <w:spacing w:line="360" w:lineRule="auto"/>
              <w:rPr>
                <w:sz w:val="26"/>
                <w:szCs w:val="26"/>
              </w:rPr>
            </w:pPr>
            <w:r>
              <w:rPr>
                <w:sz w:val="26"/>
                <w:szCs w:val="26"/>
              </w:rPr>
              <w:t>Datetime2</w:t>
            </w:r>
          </w:p>
        </w:tc>
        <w:tc>
          <w:tcPr>
            <w:tcW w:w="938" w:type="dxa"/>
          </w:tcPr>
          <w:p w14:paraId="5F6BBDA3" w14:textId="77777777" w:rsidR="005447E4" w:rsidRDefault="00000000">
            <w:pPr>
              <w:spacing w:line="360" w:lineRule="auto"/>
              <w:rPr>
                <w:sz w:val="26"/>
                <w:szCs w:val="26"/>
              </w:rPr>
            </w:pPr>
            <w:r>
              <w:rPr>
                <w:sz w:val="26"/>
                <w:szCs w:val="26"/>
              </w:rPr>
              <w:t>7</w:t>
            </w:r>
          </w:p>
        </w:tc>
        <w:tc>
          <w:tcPr>
            <w:tcW w:w="806" w:type="dxa"/>
          </w:tcPr>
          <w:p w14:paraId="4356F201" w14:textId="77777777" w:rsidR="005447E4" w:rsidRDefault="005447E4">
            <w:pPr>
              <w:spacing w:line="360" w:lineRule="auto"/>
              <w:rPr>
                <w:sz w:val="26"/>
                <w:szCs w:val="26"/>
              </w:rPr>
            </w:pPr>
          </w:p>
        </w:tc>
        <w:tc>
          <w:tcPr>
            <w:tcW w:w="2150" w:type="dxa"/>
          </w:tcPr>
          <w:p w14:paraId="798ED764" w14:textId="77777777" w:rsidR="005447E4" w:rsidRDefault="00000000" w:rsidP="0078568E">
            <w:pPr>
              <w:keepNext/>
              <w:spacing w:line="360" w:lineRule="auto"/>
              <w:rPr>
                <w:sz w:val="26"/>
                <w:szCs w:val="26"/>
              </w:rPr>
            </w:pPr>
            <w:r>
              <w:rPr>
                <w:sz w:val="26"/>
                <w:szCs w:val="26"/>
              </w:rPr>
              <w:t>Ngày tạo bài viết</w:t>
            </w:r>
          </w:p>
        </w:tc>
      </w:tr>
    </w:tbl>
    <w:p w14:paraId="32AED5BB" w14:textId="5BAC2FCD" w:rsidR="0078568E" w:rsidRDefault="0078568E" w:rsidP="00F906CF">
      <w:pPr>
        <w:pStyle w:val="Caption"/>
        <w:rPr>
          <w:ins w:id="2044" w:author="ĐÀNG ANH MIN ROG" w:date="2023-06-11T00:43:00Z"/>
        </w:rPr>
      </w:pPr>
      <w:bookmarkStart w:id="2045" w:name="_heading=h.1rvwp1q" w:colFirst="0" w:colLast="0"/>
      <w:bookmarkStart w:id="2046" w:name="_Toc137336774"/>
      <w:bookmarkStart w:id="2047" w:name="_Toc137359538"/>
      <w:bookmarkStart w:id="2048" w:name="_Toc136708261"/>
      <w:bookmarkEnd w:id="2045"/>
      <w:ins w:id="2049" w:author="ĐÀNG ANH MIN ROG" w:date="2023-06-11T00:43:00Z">
        <w:r>
          <w:t xml:space="preserve">Bảng </w:t>
        </w:r>
      </w:ins>
      <w:ins w:id="2050" w:author="ĐÀNG ANH MIN ROG" w:date="2023-06-11T00:44:00Z">
        <w:r w:rsidR="00CE6393">
          <w:fldChar w:fldCharType="begin"/>
        </w:r>
        <w:r w:rsidR="00CE6393">
          <w:instrText xml:space="preserve"> STYLEREF 1 \s </w:instrText>
        </w:r>
      </w:ins>
      <w:r w:rsidR="00CE6393">
        <w:fldChar w:fldCharType="separate"/>
      </w:r>
      <w:r w:rsidR="00CE6393">
        <w:rPr>
          <w:noProof/>
        </w:rPr>
        <w:t>3</w:t>
      </w:r>
      <w:ins w:id="2051" w:author="ĐÀNG ANH MIN ROG" w:date="2023-06-11T00:44:00Z">
        <w:r w:rsidR="00CE6393">
          <w:fldChar w:fldCharType="end"/>
        </w:r>
        <w:r w:rsidR="00CE6393">
          <w:t>.</w:t>
        </w:r>
        <w:r w:rsidR="00CE6393">
          <w:fldChar w:fldCharType="begin"/>
        </w:r>
        <w:r w:rsidR="00CE6393">
          <w:instrText xml:space="preserve"> SEQ Bảng \* ARABIC \s 1 </w:instrText>
        </w:r>
      </w:ins>
      <w:r w:rsidR="00CE6393">
        <w:fldChar w:fldCharType="separate"/>
      </w:r>
      <w:ins w:id="2052" w:author="ĐÀNG ANH MIN ROG" w:date="2023-06-11T00:44:00Z">
        <w:r w:rsidR="00CE6393">
          <w:rPr>
            <w:noProof/>
          </w:rPr>
          <w:t>7</w:t>
        </w:r>
        <w:r w:rsidR="00CE6393">
          <w:fldChar w:fldCharType="end"/>
        </w:r>
      </w:ins>
      <w:ins w:id="2053" w:author="ĐÀNG ANH MIN ROG" w:date="2023-06-11T00:43:00Z">
        <w:r>
          <w:t xml:space="preserve">. </w:t>
        </w:r>
        <w:r w:rsidRPr="00112FE8">
          <w:t>Blog</w:t>
        </w:r>
        <w:bookmarkEnd w:id="2046"/>
        <w:bookmarkEnd w:id="2047"/>
      </w:ins>
    </w:p>
    <w:p w14:paraId="6BB50138" w14:textId="49ECD75F" w:rsidR="005447E4" w:rsidDel="0078568E" w:rsidRDefault="00BD5FA5" w:rsidP="00324818">
      <w:pPr>
        <w:pStyle w:val="Caption"/>
        <w:rPr>
          <w:del w:id="2054" w:author="ĐÀNG ANH MIN ROG" w:date="2023-06-11T00:43:00Z"/>
          <w:color w:val="44546A"/>
          <w:sz w:val="26"/>
          <w:szCs w:val="26"/>
        </w:rPr>
      </w:pPr>
      <w:del w:id="2055" w:author="ĐÀNG ANH MIN ROG" w:date="2023-06-11T00:43:00Z">
        <w:r w:rsidDel="0078568E">
          <w:delText xml:space="preserve">Bảng </w:delText>
        </w:r>
      </w:del>
      <w:del w:id="2056" w:author="ĐÀNG ANH MIN ROG" w:date="2023-06-11T00:35:00Z">
        <w:r w:rsidDel="00320DE0">
          <w:fldChar w:fldCharType="begin"/>
        </w:r>
        <w:r w:rsidDel="00320DE0">
          <w:delInstrText xml:space="preserve"> SEQ Bảng \* ARABIC </w:delInstrText>
        </w:r>
        <w:r w:rsidDel="00320DE0">
          <w:fldChar w:fldCharType="separate"/>
        </w:r>
        <w:r w:rsidDel="00320DE0">
          <w:rPr>
            <w:noProof/>
          </w:rPr>
          <w:delText>7</w:delText>
        </w:r>
        <w:r w:rsidDel="00320DE0">
          <w:rPr>
            <w:noProof/>
          </w:rPr>
          <w:fldChar w:fldCharType="end"/>
        </w:r>
      </w:del>
      <w:del w:id="2057" w:author="ĐÀNG ANH MIN ROG" w:date="2023-06-11T00:43:00Z">
        <w:r w:rsidDel="0078568E">
          <w:delText xml:space="preserve">. </w:delText>
        </w:r>
        <w:r w:rsidRPr="00FC5C13" w:rsidDel="0078568E">
          <w:delText>Blog</w:delText>
        </w:r>
        <w:bookmarkEnd w:id="2048"/>
      </w:del>
    </w:p>
    <w:p w14:paraId="19FCABAB" w14:textId="106FEAA1" w:rsidR="005447E4" w:rsidRDefault="00000000">
      <w:pPr>
        <w:numPr>
          <w:ilvl w:val="0"/>
          <w:numId w:val="2"/>
        </w:numPr>
        <w:jc w:val="both"/>
        <w:rPr>
          <w:sz w:val="26"/>
          <w:szCs w:val="26"/>
        </w:rPr>
      </w:pPr>
      <w:r>
        <w:rPr>
          <w:sz w:val="26"/>
          <w:szCs w:val="26"/>
        </w:rPr>
        <w:t xml:space="preserve">Bảng </w:t>
      </w:r>
      <w:r w:rsidR="00BD5FA5">
        <w:rPr>
          <w:sz w:val="26"/>
          <w:szCs w:val="26"/>
        </w:rPr>
        <w:t>A</w:t>
      </w:r>
      <w:r>
        <w:rPr>
          <w:sz w:val="26"/>
          <w:szCs w:val="26"/>
        </w:rPr>
        <w:t xml:space="preserve">dmin </w:t>
      </w:r>
    </w:p>
    <w:tbl>
      <w:tblPr>
        <w:tblStyle w:val="af8"/>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2"/>
        <w:gridCol w:w="2469"/>
        <w:gridCol w:w="1555"/>
        <w:gridCol w:w="938"/>
        <w:gridCol w:w="806"/>
        <w:gridCol w:w="2150"/>
      </w:tblGrid>
      <w:tr w:rsidR="005447E4" w14:paraId="0A99C481" w14:textId="77777777">
        <w:tc>
          <w:tcPr>
            <w:tcW w:w="712" w:type="dxa"/>
          </w:tcPr>
          <w:p w14:paraId="0D528F5F" w14:textId="77777777" w:rsidR="005447E4" w:rsidRDefault="00000000">
            <w:pPr>
              <w:spacing w:line="360" w:lineRule="auto"/>
              <w:rPr>
                <w:sz w:val="26"/>
                <w:szCs w:val="26"/>
              </w:rPr>
            </w:pPr>
            <w:r>
              <w:rPr>
                <w:sz w:val="26"/>
                <w:szCs w:val="26"/>
              </w:rPr>
              <w:t>STT</w:t>
            </w:r>
          </w:p>
        </w:tc>
        <w:tc>
          <w:tcPr>
            <w:tcW w:w="2469" w:type="dxa"/>
          </w:tcPr>
          <w:p w14:paraId="3352F798" w14:textId="77777777" w:rsidR="005447E4" w:rsidRDefault="00000000">
            <w:pPr>
              <w:spacing w:line="360" w:lineRule="auto"/>
              <w:rPr>
                <w:sz w:val="26"/>
                <w:szCs w:val="26"/>
              </w:rPr>
            </w:pPr>
            <w:r>
              <w:rPr>
                <w:sz w:val="26"/>
                <w:szCs w:val="26"/>
              </w:rPr>
              <w:t>Tên Thuộc tính</w:t>
            </w:r>
          </w:p>
        </w:tc>
        <w:tc>
          <w:tcPr>
            <w:tcW w:w="1555" w:type="dxa"/>
          </w:tcPr>
          <w:p w14:paraId="10F15205" w14:textId="77777777" w:rsidR="005447E4" w:rsidRDefault="00000000">
            <w:pPr>
              <w:spacing w:line="360" w:lineRule="auto"/>
              <w:rPr>
                <w:sz w:val="26"/>
                <w:szCs w:val="26"/>
              </w:rPr>
            </w:pPr>
            <w:r>
              <w:rPr>
                <w:sz w:val="26"/>
                <w:szCs w:val="26"/>
              </w:rPr>
              <w:t>Kiểu dữ liệu</w:t>
            </w:r>
          </w:p>
        </w:tc>
        <w:tc>
          <w:tcPr>
            <w:tcW w:w="938" w:type="dxa"/>
          </w:tcPr>
          <w:p w14:paraId="14E44E74" w14:textId="77777777" w:rsidR="005447E4" w:rsidRDefault="00000000">
            <w:pPr>
              <w:spacing w:line="360" w:lineRule="auto"/>
              <w:rPr>
                <w:sz w:val="26"/>
                <w:szCs w:val="26"/>
              </w:rPr>
            </w:pPr>
            <w:r>
              <w:rPr>
                <w:sz w:val="26"/>
                <w:szCs w:val="26"/>
              </w:rPr>
              <w:t xml:space="preserve">Độ dài </w:t>
            </w:r>
          </w:p>
        </w:tc>
        <w:tc>
          <w:tcPr>
            <w:tcW w:w="806" w:type="dxa"/>
          </w:tcPr>
          <w:p w14:paraId="15A27A4E" w14:textId="77777777" w:rsidR="005447E4" w:rsidRDefault="00000000">
            <w:pPr>
              <w:spacing w:line="360" w:lineRule="auto"/>
              <w:rPr>
                <w:sz w:val="26"/>
                <w:szCs w:val="26"/>
              </w:rPr>
            </w:pPr>
            <w:r>
              <w:rPr>
                <w:sz w:val="26"/>
                <w:szCs w:val="26"/>
              </w:rPr>
              <w:t>Khóa</w:t>
            </w:r>
          </w:p>
        </w:tc>
        <w:tc>
          <w:tcPr>
            <w:tcW w:w="2150" w:type="dxa"/>
          </w:tcPr>
          <w:p w14:paraId="153AC4BA" w14:textId="77777777" w:rsidR="005447E4" w:rsidRDefault="00000000">
            <w:pPr>
              <w:spacing w:line="360" w:lineRule="auto"/>
              <w:rPr>
                <w:sz w:val="26"/>
                <w:szCs w:val="26"/>
              </w:rPr>
            </w:pPr>
            <w:r>
              <w:rPr>
                <w:sz w:val="26"/>
                <w:szCs w:val="26"/>
              </w:rPr>
              <w:t>Mô tả</w:t>
            </w:r>
          </w:p>
        </w:tc>
      </w:tr>
      <w:tr w:rsidR="005447E4" w14:paraId="26E53E02" w14:textId="77777777">
        <w:tc>
          <w:tcPr>
            <w:tcW w:w="712" w:type="dxa"/>
          </w:tcPr>
          <w:p w14:paraId="48142D6E" w14:textId="77777777" w:rsidR="005447E4" w:rsidRDefault="00000000">
            <w:pPr>
              <w:spacing w:line="360" w:lineRule="auto"/>
              <w:rPr>
                <w:sz w:val="26"/>
                <w:szCs w:val="26"/>
              </w:rPr>
            </w:pPr>
            <w:r>
              <w:rPr>
                <w:sz w:val="26"/>
                <w:szCs w:val="26"/>
              </w:rPr>
              <w:t>1</w:t>
            </w:r>
          </w:p>
        </w:tc>
        <w:tc>
          <w:tcPr>
            <w:tcW w:w="2469" w:type="dxa"/>
          </w:tcPr>
          <w:p w14:paraId="491FA103" w14:textId="77777777" w:rsidR="005447E4" w:rsidRDefault="00000000">
            <w:pPr>
              <w:spacing w:line="360" w:lineRule="auto"/>
              <w:rPr>
                <w:sz w:val="26"/>
                <w:szCs w:val="26"/>
              </w:rPr>
            </w:pPr>
            <w:r>
              <w:rPr>
                <w:sz w:val="26"/>
                <w:szCs w:val="26"/>
              </w:rPr>
              <w:t>AdminID</w:t>
            </w:r>
          </w:p>
        </w:tc>
        <w:tc>
          <w:tcPr>
            <w:tcW w:w="1555" w:type="dxa"/>
          </w:tcPr>
          <w:p w14:paraId="5D70D7F0" w14:textId="77777777" w:rsidR="005447E4" w:rsidRDefault="00000000">
            <w:pPr>
              <w:spacing w:line="360" w:lineRule="auto"/>
              <w:rPr>
                <w:sz w:val="26"/>
                <w:szCs w:val="26"/>
              </w:rPr>
            </w:pPr>
            <w:r>
              <w:rPr>
                <w:sz w:val="26"/>
                <w:szCs w:val="26"/>
              </w:rPr>
              <w:t>int</w:t>
            </w:r>
          </w:p>
        </w:tc>
        <w:tc>
          <w:tcPr>
            <w:tcW w:w="938" w:type="dxa"/>
          </w:tcPr>
          <w:p w14:paraId="4D1908F3" w14:textId="77777777" w:rsidR="005447E4" w:rsidRDefault="005447E4">
            <w:pPr>
              <w:spacing w:line="360" w:lineRule="auto"/>
              <w:rPr>
                <w:sz w:val="26"/>
                <w:szCs w:val="26"/>
              </w:rPr>
            </w:pPr>
          </w:p>
        </w:tc>
        <w:tc>
          <w:tcPr>
            <w:tcW w:w="806" w:type="dxa"/>
          </w:tcPr>
          <w:p w14:paraId="5479284B" w14:textId="77777777" w:rsidR="005447E4" w:rsidRDefault="005447E4">
            <w:pPr>
              <w:spacing w:line="360" w:lineRule="auto"/>
              <w:rPr>
                <w:sz w:val="26"/>
                <w:szCs w:val="26"/>
              </w:rPr>
            </w:pPr>
          </w:p>
        </w:tc>
        <w:tc>
          <w:tcPr>
            <w:tcW w:w="2150" w:type="dxa"/>
          </w:tcPr>
          <w:p w14:paraId="470BB32A" w14:textId="77777777" w:rsidR="005447E4" w:rsidRDefault="00000000">
            <w:pPr>
              <w:spacing w:line="360" w:lineRule="auto"/>
              <w:rPr>
                <w:sz w:val="26"/>
                <w:szCs w:val="26"/>
              </w:rPr>
            </w:pPr>
            <w:r>
              <w:rPr>
                <w:sz w:val="26"/>
                <w:szCs w:val="26"/>
              </w:rPr>
              <w:t>ID Admin</w:t>
            </w:r>
          </w:p>
        </w:tc>
      </w:tr>
      <w:tr w:rsidR="005447E4" w14:paraId="647AF314" w14:textId="77777777">
        <w:tc>
          <w:tcPr>
            <w:tcW w:w="712" w:type="dxa"/>
          </w:tcPr>
          <w:p w14:paraId="43888DD8" w14:textId="77777777" w:rsidR="005447E4" w:rsidRDefault="00000000">
            <w:pPr>
              <w:spacing w:line="360" w:lineRule="auto"/>
              <w:rPr>
                <w:sz w:val="26"/>
                <w:szCs w:val="26"/>
              </w:rPr>
            </w:pPr>
            <w:r>
              <w:rPr>
                <w:sz w:val="26"/>
                <w:szCs w:val="26"/>
              </w:rPr>
              <w:t>2</w:t>
            </w:r>
          </w:p>
        </w:tc>
        <w:tc>
          <w:tcPr>
            <w:tcW w:w="2469" w:type="dxa"/>
          </w:tcPr>
          <w:p w14:paraId="68B67D5E" w14:textId="77777777" w:rsidR="005447E4" w:rsidRDefault="00000000">
            <w:pPr>
              <w:spacing w:line="360" w:lineRule="auto"/>
              <w:rPr>
                <w:sz w:val="26"/>
                <w:szCs w:val="26"/>
              </w:rPr>
            </w:pPr>
            <w:r>
              <w:rPr>
                <w:sz w:val="26"/>
                <w:szCs w:val="26"/>
              </w:rPr>
              <w:t>AdminUserName</w:t>
            </w:r>
          </w:p>
        </w:tc>
        <w:tc>
          <w:tcPr>
            <w:tcW w:w="1555" w:type="dxa"/>
          </w:tcPr>
          <w:p w14:paraId="3BF4808D" w14:textId="77777777" w:rsidR="005447E4" w:rsidRDefault="00000000">
            <w:pPr>
              <w:spacing w:line="360" w:lineRule="auto"/>
              <w:rPr>
                <w:sz w:val="26"/>
                <w:szCs w:val="26"/>
              </w:rPr>
            </w:pPr>
            <w:r>
              <w:rPr>
                <w:sz w:val="26"/>
                <w:szCs w:val="26"/>
              </w:rPr>
              <w:t>Varchar</w:t>
            </w:r>
          </w:p>
        </w:tc>
        <w:tc>
          <w:tcPr>
            <w:tcW w:w="938" w:type="dxa"/>
          </w:tcPr>
          <w:p w14:paraId="2DF46F4D" w14:textId="77777777" w:rsidR="005447E4" w:rsidRDefault="00000000">
            <w:pPr>
              <w:spacing w:line="360" w:lineRule="auto"/>
              <w:rPr>
                <w:sz w:val="26"/>
                <w:szCs w:val="26"/>
              </w:rPr>
            </w:pPr>
            <w:r>
              <w:rPr>
                <w:sz w:val="26"/>
                <w:szCs w:val="26"/>
              </w:rPr>
              <w:t>50</w:t>
            </w:r>
          </w:p>
        </w:tc>
        <w:tc>
          <w:tcPr>
            <w:tcW w:w="806" w:type="dxa"/>
          </w:tcPr>
          <w:p w14:paraId="155E9ACB" w14:textId="77777777" w:rsidR="005447E4" w:rsidRDefault="005447E4">
            <w:pPr>
              <w:spacing w:line="360" w:lineRule="auto"/>
              <w:rPr>
                <w:sz w:val="26"/>
                <w:szCs w:val="26"/>
              </w:rPr>
            </w:pPr>
          </w:p>
        </w:tc>
        <w:tc>
          <w:tcPr>
            <w:tcW w:w="2150" w:type="dxa"/>
          </w:tcPr>
          <w:p w14:paraId="69650B9A" w14:textId="77777777" w:rsidR="005447E4" w:rsidRDefault="00000000">
            <w:pPr>
              <w:spacing w:line="360" w:lineRule="auto"/>
              <w:rPr>
                <w:sz w:val="26"/>
                <w:szCs w:val="26"/>
              </w:rPr>
            </w:pPr>
            <w:r>
              <w:rPr>
                <w:sz w:val="26"/>
                <w:szCs w:val="26"/>
              </w:rPr>
              <w:t>Tên đăng nhập</w:t>
            </w:r>
          </w:p>
        </w:tc>
      </w:tr>
      <w:tr w:rsidR="005447E4" w14:paraId="3FE4459B" w14:textId="77777777">
        <w:tc>
          <w:tcPr>
            <w:tcW w:w="712" w:type="dxa"/>
          </w:tcPr>
          <w:p w14:paraId="5BCC21D4" w14:textId="77777777" w:rsidR="005447E4" w:rsidRDefault="00000000">
            <w:pPr>
              <w:spacing w:line="360" w:lineRule="auto"/>
              <w:rPr>
                <w:sz w:val="26"/>
                <w:szCs w:val="26"/>
              </w:rPr>
            </w:pPr>
            <w:r>
              <w:rPr>
                <w:sz w:val="26"/>
                <w:szCs w:val="26"/>
              </w:rPr>
              <w:t>3</w:t>
            </w:r>
          </w:p>
        </w:tc>
        <w:tc>
          <w:tcPr>
            <w:tcW w:w="2469" w:type="dxa"/>
          </w:tcPr>
          <w:p w14:paraId="413A9A82" w14:textId="77777777" w:rsidR="005447E4" w:rsidRDefault="00000000">
            <w:pPr>
              <w:spacing w:line="360" w:lineRule="auto"/>
              <w:rPr>
                <w:sz w:val="26"/>
                <w:szCs w:val="26"/>
              </w:rPr>
            </w:pPr>
            <w:r>
              <w:rPr>
                <w:sz w:val="26"/>
                <w:szCs w:val="26"/>
              </w:rPr>
              <w:t>AdminPassword</w:t>
            </w:r>
          </w:p>
        </w:tc>
        <w:tc>
          <w:tcPr>
            <w:tcW w:w="1555" w:type="dxa"/>
          </w:tcPr>
          <w:p w14:paraId="00463490" w14:textId="77777777" w:rsidR="005447E4" w:rsidRDefault="00000000">
            <w:pPr>
              <w:spacing w:line="360" w:lineRule="auto"/>
              <w:rPr>
                <w:sz w:val="26"/>
                <w:szCs w:val="26"/>
              </w:rPr>
            </w:pPr>
            <w:r>
              <w:rPr>
                <w:sz w:val="26"/>
                <w:szCs w:val="26"/>
              </w:rPr>
              <w:t>Varchar</w:t>
            </w:r>
          </w:p>
        </w:tc>
        <w:tc>
          <w:tcPr>
            <w:tcW w:w="938" w:type="dxa"/>
          </w:tcPr>
          <w:p w14:paraId="205B28CB" w14:textId="77777777" w:rsidR="005447E4" w:rsidRDefault="00000000">
            <w:pPr>
              <w:spacing w:line="360" w:lineRule="auto"/>
              <w:rPr>
                <w:sz w:val="26"/>
                <w:szCs w:val="26"/>
              </w:rPr>
            </w:pPr>
            <w:r>
              <w:rPr>
                <w:sz w:val="26"/>
                <w:szCs w:val="26"/>
              </w:rPr>
              <w:t>50</w:t>
            </w:r>
          </w:p>
        </w:tc>
        <w:tc>
          <w:tcPr>
            <w:tcW w:w="806" w:type="dxa"/>
          </w:tcPr>
          <w:p w14:paraId="6438BB3A" w14:textId="77777777" w:rsidR="005447E4" w:rsidRDefault="005447E4">
            <w:pPr>
              <w:spacing w:line="360" w:lineRule="auto"/>
              <w:rPr>
                <w:sz w:val="26"/>
                <w:szCs w:val="26"/>
              </w:rPr>
            </w:pPr>
          </w:p>
        </w:tc>
        <w:tc>
          <w:tcPr>
            <w:tcW w:w="2150" w:type="dxa"/>
          </w:tcPr>
          <w:p w14:paraId="6F73933C" w14:textId="77777777" w:rsidR="005447E4" w:rsidRDefault="00000000">
            <w:pPr>
              <w:spacing w:line="360" w:lineRule="auto"/>
              <w:rPr>
                <w:sz w:val="26"/>
                <w:szCs w:val="26"/>
              </w:rPr>
            </w:pPr>
            <w:r>
              <w:rPr>
                <w:sz w:val="26"/>
                <w:szCs w:val="26"/>
              </w:rPr>
              <w:t>Mật khẩu mã hóa</w:t>
            </w:r>
          </w:p>
        </w:tc>
      </w:tr>
      <w:tr w:rsidR="005447E4" w14:paraId="3B7BBFD4" w14:textId="77777777">
        <w:tc>
          <w:tcPr>
            <w:tcW w:w="712" w:type="dxa"/>
          </w:tcPr>
          <w:p w14:paraId="334F18DC" w14:textId="77777777" w:rsidR="005447E4" w:rsidRDefault="00000000">
            <w:pPr>
              <w:spacing w:line="360" w:lineRule="auto"/>
              <w:rPr>
                <w:sz w:val="26"/>
                <w:szCs w:val="26"/>
              </w:rPr>
            </w:pPr>
            <w:r>
              <w:rPr>
                <w:sz w:val="26"/>
                <w:szCs w:val="26"/>
              </w:rPr>
              <w:t>4</w:t>
            </w:r>
          </w:p>
        </w:tc>
        <w:tc>
          <w:tcPr>
            <w:tcW w:w="2469" w:type="dxa"/>
          </w:tcPr>
          <w:p w14:paraId="7C7989AF" w14:textId="77777777" w:rsidR="005447E4" w:rsidRDefault="00000000">
            <w:pPr>
              <w:spacing w:line="360" w:lineRule="auto"/>
              <w:rPr>
                <w:sz w:val="26"/>
                <w:szCs w:val="26"/>
              </w:rPr>
            </w:pPr>
            <w:r>
              <w:rPr>
                <w:sz w:val="26"/>
                <w:szCs w:val="26"/>
              </w:rPr>
              <w:t>AdminEmail</w:t>
            </w:r>
          </w:p>
        </w:tc>
        <w:tc>
          <w:tcPr>
            <w:tcW w:w="1555" w:type="dxa"/>
          </w:tcPr>
          <w:p w14:paraId="5DA3EFA4" w14:textId="77777777" w:rsidR="005447E4" w:rsidRDefault="00000000">
            <w:pPr>
              <w:spacing w:line="360" w:lineRule="auto"/>
              <w:rPr>
                <w:sz w:val="26"/>
                <w:szCs w:val="26"/>
              </w:rPr>
            </w:pPr>
            <w:r>
              <w:rPr>
                <w:sz w:val="26"/>
                <w:szCs w:val="26"/>
              </w:rPr>
              <w:t>Varchar</w:t>
            </w:r>
          </w:p>
        </w:tc>
        <w:tc>
          <w:tcPr>
            <w:tcW w:w="938" w:type="dxa"/>
          </w:tcPr>
          <w:p w14:paraId="752D4429" w14:textId="77777777" w:rsidR="005447E4" w:rsidRDefault="00000000">
            <w:pPr>
              <w:spacing w:line="360" w:lineRule="auto"/>
              <w:rPr>
                <w:sz w:val="26"/>
                <w:szCs w:val="26"/>
              </w:rPr>
            </w:pPr>
            <w:r>
              <w:rPr>
                <w:sz w:val="26"/>
                <w:szCs w:val="26"/>
              </w:rPr>
              <w:t>50</w:t>
            </w:r>
          </w:p>
        </w:tc>
        <w:tc>
          <w:tcPr>
            <w:tcW w:w="806" w:type="dxa"/>
          </w:tcPr>
          <w:p w14:paraId="649CD413" w14:textId="77777777" w:rsidR="005447E4" w:rsidRDefault="005447E4">
            <w:pPr>
              <w:spacing w:line="360" w:lineRule="auto"/>
              <w:rPr>
                <w:sz w:val="26"/>
                <w:szCs w:val="26"/>
              </w:rPr>
            </w:pPr>
          </w:p>
        </w:tc>
        <w:tc>
          <w:tcPr>
            <w:tcW w:w="2150" w:type="dxa"/>
          </w:tcPr>
          <w:p w14:paraId="6F80CE6B" w14:textId="77777777" w:rsidR="005447E4" w:rsidRDefault="00000000">
            <w:pPr>
              <w:spacing w:line="360" w:lineRule="auto"/>
              <w:rPr>
                <w:sz w:val="26"/>
                <w:szCs w:val="26"/>
              </w:rPr>
            </w:pPr>
            <w:r>
              <w:rPr>
                <w:sz w:val="26"/>
                <w:szCs w:val="26"/>
              </w:rPr>
              <w:t xml:space="preserve">Email </w:t>
            </w:r>
          </w:p>
        </w:tc>
      </w:tr>
      <w:tr w:rsidR="005447E4" w14:paraId="3B140A49" w14:textId="77777777">
        <w:tc>
          <w:tcPr>
            <w:tcW w:w="712" w:type="dxa"/>
          </w:tcPr>
          <w:p w14:paraId="157B03A8" w14:textId="77777777" w:rsidR="005447E4" w:rsidRDefault="00000000">
            <w:pPr>
              <w:spacing w:line="360" w:lineRule="auto"/>
              <w:rPr>
                <w:sz w:val="26"/>
                <w:szCs w:val="26"/>
              </w:rPr>
            </w:pPr>
            <w:r>
              <w:rPr>
                <w:sz w:val="26"/>
                <w:szCs w:val="26"/>
              </w:rPr>
              <w:lastRenderedPageBreak/>
              <w:t>5</w:t>
            </w:r>
          </w:p>
        </w:tc>
        <w:tc>
          <w:tcPr>
            <w:tcW w:w="2469" w:type="dxa"/>
          </w:tcPr>
          <w:p w14:paraId="2B47FD21" w14:textId="77777777" w:rsidR="005447E4" w:rsidRDefault="00000000">
            <w:pPr>
              <w:spacing w:line="360" w:lineRule="auto"/>
              <w:rPr>
                <w:sz w:val="26"/>
                <w:szCs w:val="26"/>
              </w:rPr>
            </w:pPr>
            <w:r>
              <w:rPr>
                <w:sz w:val="26"/>
                <w:szCs w:val="26"/>
              </w:rPr>
              <w:t>AdminImage</w:t>
            </w:r>
          </w:p>
        </w:tc>
        <w:tc>
          <w:tcPr>
            <w:tcW w:w="1555" w:type="dxa"/>
          </w:tcPr>
          <w:p w14:paraId="03C69E34" w14:textId="77777777" w:rsidR="005447E4" w:rsidRDefault="00000000">
            <w:pPr>
              <w:spacing w:line="360" w:lineRule="auto"/>
              <w:rPr>
                <w:sz w:val="26"/>
                <w:szCs w:val="26"/>
              </w:rPr>
            </w:pPr>
            <w:r>
              <w:rPr>
                <w:sz w:val="26"/>
                <w:szCs w:val="26"/>
              </w:rPr>
              <w:t>Nvarchar</w:t>
            </w:r>
          </w:p>
        </w:tc>
        <w:tc>
          <w:tcPr>
            <w:tcW w:w="938" w:type="dxa"/>
          </w:tcPr>
          <w:p w14:paraId="75AFE1BE" w14:textId="77777777" w:rsidR="005447E4" w:rsidRDefault="00000000">
            <w:pPr>
              <w:spacing w:line="360" w:lineRule="auto"/>
              <w:rPr>
                <w:sz w:val="26"/>
                <w:szCs w:val="26"/>
              </w:rPr>
            </w:pPr>
            <w:r>
              <w:rPr>
                <w:sz w:val="26"/>
                <w:szCs w:val="26"/>
              </w:rPr>
              <w:t>50</w:t>
            </w:r>
          </w:p>
        </w:tc>
        <w:tc>
          <w:tcPr>
            <w:tcW w:w="806" w:type="dxa"/>
          </w:tcPr>
          <w:p w14:paraId="77742058" w14:textId="77777777" w:rsidR="005447E4" w:rsidRDefault="005447E4">
            <w:pPr>
              <w:spacing w:line="360" w:lineRule="auto"/>
              <w:rPr>
                <w:sz w:val="26"/>
                <w:szCs w:val="26"/>
              </w:rPr>
            </w:pPr>
          </w:p>
        </w:tc>
        <w:tc>
          <w:tcPr>
            <w:tcW w:w="2150" w:type="dxa"/>
          </w:tcPr>
          <w:p w14:paraId="3D09C695" w14:textId="77777777" w:rsidR="005447E4" w:rsidRDefault="00000000">
            <w:pPr>
              <w:spacing w:line="360" w:lineRule="auto"/>
              <w:rPr>
                <w:sz w:val="26"/>
                <w:szCs w:val="26"/>
              </w:rPr>
            </w:pPr>
            <w:r>
              <w:rPr>
                <w:sz w:val="26"/>
                <w:szCs w:val="26"/>
              </w:rPr>
              <w:t>Ảnh đại diện</w:t>
            </w:r>
          </w:p>
        </w:tc>
      </w:tr>
      <w:tr w:rsidR="005447E4" w14:paraId="68C496E5" w14:textId="77777777">
        <w:tc>
          <w:tcPr>
            <w:tcW w:w="712" w:type="dxa"/>
          </w:tcPr>
          <w:p w14:paraId="0ADB694A" w14:textId="77777777" w:rsidR="005447E4" w:rsidRDefault="00000000">
            <w:pPr>
              <w:spacing w:line="360" w:lineRule="auto"/>
              <w:rPr>
                <w:sz w:val="26"/>
                <w:szCs w:val="26"/>
              </w:rPr>
            </w:pPr>
            <w:r>
              <w:rPr>
                <w:sz w:val="26"/>
                <w:szCs w:val="26"/>
              </w:rPr>
              <w:t>6</w:t>
            </w:r>
          </w:p>
        </w:tc>
        <w:tc>
          <w:tcPr>
            <w:tcW w:w="2469" w:type="dxa"/>
          </w:tcPr>
          <w:p w14:paraId="1E62FC66" w14:textId="77777777" w:rsidR="005447E4" w:rsidRDefault="00000000">
            <w:pPr>
              <w:spacing w:line="360" w:lineRule="auto"/>
              <w:rPr>
                <w:sz w:val="26"/>
                <w:szCs w:val="26"/>
              </w:rPr>
            </w:pPr>
            <w:r>
              <w:rPr>
                <w:sz w:val="26"/>
                <w:szCs w:val="26"/>
              </w:rPr>
              <w:t>AdminDateCreated</w:t>
            </w:r>
          </w:p>
        </w:tc>
        <w:tc>
          <w:tcPr>
            <w:tcW w:w="1555" w:type="dxa"/>
          </w:tcPr>
          <w:p w14:paraId="56799797" w14:textId="77777777" w:rsidR="005447E4" w:rsidRDefault="00000000">
            <w:pPr>
              <w:spacing w:line="360" w:lineRule="auto"/>
              <w:rPr>
                <w:sz w:val="26"/>
                <w:szCs w:val="26"/>
              </w:rPr>
            </w:pPr>
            <w:r>
              <w:rPr>
                <w:sz w:val="26"/>
                <w:szCs w:val="26"/>
              </w:rPr>
              <w:t>Datetime2</w:t>
            </w:r>
          </w:p>
        </w:tc>
        <w:tc>
          <w:tcPr>
            <w:tcW w:w="938" w:type="dxa"/>
          </w:tcPr>
          <w:p w14:paraId="11B96116" w14:textId="77777777" w:rsidR="005447E4" w:rsidRDefault="00000000">
            <w:pPr>
              <w:spacing w:line="360" w:lineRule="auto"/>
              <w:rPr>
                <w:sz w:val="26"/>
                <w:szCs w:val="26"/>
              </w:rPr>
            </w:pPr>
            <w:r>
              <w:rPr>
                <w:sz w:val="26"/>
                <w:szCs w:val="26"/>
              </w:rPr>
              <w:t>7</w:t>
            </w:r>
          </w:p>
        </w:tc>
        <w:tc>
          <w:tcPr>
            <w:tcW w:w="806" w:type="dxa"/>
          </w:tcPr>
          <w:p w14:paraId="0FCE4BAE" w14:textId="77777777" w:rsidR="005447E4" w:rsidRDefault="005447E4">
            <w:pPr>
              <w:spacing w:line="360" w:lineRule="auto"/>
              <w:rPr>
                <w:sz w:val="26"/>
                <w:szCs w:val="26"/>
              </w:rPr>
            </w:pPr>
          </w:p>
        </w:tc>
        <w:tc>
          <w:tcPr>
            <w:tcW w:w="2150" w:type="dxa"/>
          </w:tcPr>
          <w:p w14:paraId="783A1F02" w14:textId="77777777" w:rsidR="005447E4" w:rsidRDefault="00000000" w:rsidP="0078568E">
            <w:pPr>
              <w:keepNext/>
              <w:spacing w:line="360" w:lineRule="auto"/>
              <w:rPr>
                <w:sz w:val="26"/>
                <w:szCs w:val="26"/>
              </w:rPr>
            </w:pPr>
            <w:r>
              <w:rPr>
                <w:sz w:val="26"/>
                <w:szCs w:val="26"/>
              </w:rPr>
              <w:t>Ngày tạo tài khoản</w:t>
            </w:r>
          </w:p>
        </w:tc>
      </w:tr>
    </w:tbl>
    <w:p w14:paraId="27BF8F08" w14:textId="05DD0DB8" w:rsidR="0078568E" w:rsidRDefault="0078568E" w:rsidP="00F906CF">
      <w:pPr>
        <w:pStyle w:val="Caption"/>
        <w:rPr>
          <w:ins w:id="2058" w:author="ĐÀNG ANH MIN ROG" w:date="2023-06-11T00:43:00Z"/>
        </w:rPr>
      </w:pPr>
      <w:bookmarkStart w:id="2059" w:name="_heading=h.4bvk7pj" w:colFirst="0" w:colLast="0"/>
      <w:bookmarkStart w:id="2060" w:name="_Toc137336775"/>
      <w:bookmarkStart w:id="2061" w:name="_Toc137359539"/>
      <w:bookmarkStart w:id="2062" w:name="_Toc136708262"/>
      <w:bookmarkEnd w:id="2059"/>
      <w:ins w:id="2063" w:author="ĐÀNG ANH MIN ROG" w:date="2023-06-11T00:43:00Z">
        <w:r>
          <w:t xml:space="preserve">Bảng </w:t>
        </w:r>
      </w:ins>
      <w:ins w:id="2064" w:author="ĐÀNG ANH MIN ROG" w:date="2023-06-11T00:44:00Z">
        <w:r w:rsidR="00CE6393">
          <w:fldChar w:fldCharType="begin"/>
        </w:r>
        <w:r w:rsidR="00CE6393">
          <w:instrText xml:space="preserve"> STYLEREF 1 \s </w:instrText>
        </w:r>
      </w:ins>
      <w:r w:rsidR="00CE6393">
        <w:fldChar w:fldCharType="separate"/>
      </w:r>
      <w:r w:rsidR="00CE6393">
        <w:rPr>
          <w:noProof/>
        </w:rPr>
        <w:t>3</w:t>
      </w:r>
      <w:ins w:id="2065" w:author="ĐÀNG ANH MIN ROG" w:date="2023-06-11T00:44:00Z">
        <w:r w:rsidR="00CE6393">
          <w:fldChar w:fldCharType="end"/>
        </w:r>
        <w:r w:rsidR="00CE6393">
          <w:t>.</w:t>
        </w:r>
        <w:r w:rsidR="00CE6393">
          <w:fldChar w:fldCharType="begin"/>
        </w:r>
        <w:r w:rsidR="00CE6393">
          <w:instrText xml:space="preserve"> SEQ Bảng \* ARABIC \s 1 </w:instrText>
        </w:r>
      </w:ins>
      <w:r w:rsidR="00CE6393">
        <w:fldChar w:fldCharType="separate"/>
      </w:r>
      <w:ins w:id="2066" w:author="ĐÀNG ANH MIN ROG" w:date="2023-06-11T00:44:00Z">
        <w:r w:rsidR="00CE6393">
          <w:rPr>
            <w:noProof/>
          </w:rPr>
          <w:t>8</w:t>
        </w:r>
        <w:r w:rsidR="00CE6393">
          <w:fldChar w:fldCharType="end"/>
        </w:r>
      </w:ins>
      <w:ins w:id="2067" w:author="ĐÀNG ANH MIN ROG" w:date="2023-06-11T00:43:00Z">
        <w:r>
          <w:t xml:space="preserve">. </w:t>
        </w:r>
        <w:r w:rsidRPr="000B2382">
          <w:t>Admin</w:t>
        </w:r>
        <w:bookmarkEnd w:id="2060"/>
        <w:bookmarkEnd w:id="2061"/>
      </w:ins>
    </w:p>
    <w:p w14:paraId="58DDC31B" w14:textId="536AD195" w:rsidR="005447E4" w:rsidDel="00CE6393" w:rsidRDefault="00BD5FA5" w:rsidP="0078568E">
      <w:pPr>
        <w:pStyle w:val="Caption"/>
        <w:rPr>
          <w:del w:id="2068" w:author="ĐÀNG ANH MIN ROG" w:date="2023-06-11T00:43:00Z"/>
          <w:color w:val="44546A"/>
          <w:sz w:val="26"/>
          <w:szCs w:val="26"/>
        </w:rPr>
      </w:pPr>
      <w:del w:id="2069" w:author="ĐÀNG ANH MIN ROG" w:date="2023-06-11T00:43:00Z">
        <w:r w:rsidDel="00CE6393">
          <w:delText xml:space="preserve">Bảng </w:delText>
        </w:r>
      </w:del>
      <w:del w:id="2070" w:author="ĐÀNG ANH MIN ROG" w:date="2023-06-11T00:35:00Z">
        <w:r w:rsidDel="00320DE0">
          <w:fldChar w:fldCharType="begin"/>
        </w:r>
        <w:r w:rsidDel="00320DE0">
          <w:delInstrText xml:space="preserve"> SEQ Bảng \* ARABIC </w:delInstrText>
        </w:r>
        <w:r w:rsidDel="00320DE0">
          <w:fldChar w:fldCharType="separate"/>
        </w:r>
        <w:r w:rsidDel="00320DE0">
          <w:rPr>
            <w:noProof/>
          </w:rPr>
          <w:delText>8</w:delText>
        </w:r>
        <w:r w:rsidDel="00320DE0">
          <w:rPr>
            <w:noProof/>
          </w:rPr>
          <w:fldChar w:fldCharType="end"/>
        </w:r>
      </w:del>
      <w:del w:id="2071" w:author="ĐÀNG ANH MIN ROG" w:date="2023-06-11T00:43:00Z">
        <w:r w:rsidDel="00CE6393">
          <w:delText xml:space="preserve">. </w:delText>
        </w:r>
        <w:r w:rsidRPr="009E245E" w:rsidDel="00CE6393">
          <w:delText>Admin</w:delText>
        </w:r>
        <w:bookmarkEnd w:id="2062"/>
      </w:del>
    </w:p>
    <w:p w14:paraId="4E92BC92" w14:textId="6D4A9569" w:rsidR="005447E4" w:rsidRDefault="00000000">
      <w:pPr>
        <w:numPr>
          <w:ilvl w:val="0"/>
          <w:numId w:val="2"/>
        </w:numPr>
        <w:jc w:val="both"/>
        <w:rPr>
          <w:sz w:val="26"/>
          <w:szCs w:val="26"/>
        </w:rPr>
      </w:pPr>
      <w:r>
        <w:rPr>
          <w:sz w:val="26"/>
          <w:szCs w:val="26"/>
        </w:rPr>
        <w:t xml:space="preserve">Bảng </w:t>
      </w:r>
      <w:r w:rsidR="00BD5FA5">
        <w:rPr>
          <w:sz w:val="26"/>
          <w:szCs w:val="26"/>
        </w:rPr>
        <w:t>B</w:t>
      </w:r>
      <w:r>
        <w:rPr>
          <w:sz w:val="26"/>
          <w:szCs w:val="26"/>
        </w:rPr>
        <w:t>anner</w:t>
      </w:r>
    </w:p>
    <w:tbl>
      <w:tblPr>
        <w:tblStyle w:val="af9"/>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2"/>
        <w:gridCol w:w="2469"/>
        <w:gridCol w:w="1555"/>
        <w:gridCol w:w="938"/>
        <w:gridCol w:w="806"/>
        <w:gridCol w:w="2150"/>
      </w:tblGrid>
      <w:tr w:rsidR="005447E4" w14:paraId="356D8461" w14:textId="77777777">
        <w:tc>
          <w:tcPr>
            <w:tcW w:w="712" w:type="dxa"/>
          </w:tcPr>
          <w:p w14:paraId="6E591E1A" w14:textId="77777777" w:rsidR="005447E4" w:rsidRDefault="00000000">
            <w:pPr>
              <w:spacing w:line="360" w:lineRule="auto"/>
              <w:rPr>
                <w:sz w:val="26"/>
                <w:szCs w:val="26"/>
              </w:rPr>
            </w:pPr>
            <w:r>
              <w:rPr>
                <w:sz w:val="26"/>
                <w:szCs w:val="26"/>
              </w:rPr>
              <w:t>STT</w:t>
            </w:r>
          </w:p>
        </w:tc>
        <w:tc>
          <w:tcPr>
            <w:tcW w:w="2469" w:type="dxa"/>
          </w:tcPr>
          <w:p w14:paraId="6BE4CF51" w14:textId="77777777" w:rsidR="005447E4" w:rsidRDefault="00000000">
            <w:pPr>
              <w:spacing w:line="360" w:lineRule="auto"/>
              <w:rPr>
                <w:sz w:val="26"/>
                <w:szCs w:val="26"/>
              </w:rPr>
            </w:pPr>
            <w:r>
              <w:rPr>
                <w:sz w:val="26"/>
                <w:szCs w:val="26"/>
              </w:rPr>
              <w:t>Tên Thuộc tính</w:t>
            </w:r>
          </w:p>
        </w:tc>
        <w:tc>
          <w:tcPr>
            <w:tcW w:w="1555" w:type="dxa"/>
          </w:tcPr>
          <w:p w14:paraId="43F24AA4" w14:textId="77777777" w:rsidR="005447E4" w:rsidRDefault="00000000">
            <w:pPr>
              <w:spacing w:line="360" w:lineRule="auto"/>
              <w:rPr>
                <w:sz w:val="26"/>
                <w:szCs w:val="26"/>
              </w:rPr>
            </w:pPr>
            <w:r>
              <w:rPr>
                <w:sz w:val="26"/>
                <w:szCs w:val="26"/>
              </w:rPr>
              <w:t>Kiểu dữ liệu</w:t>
            </w:r>
          </w:p>
        </w:tc>
        <w:tc>
          <w:tcPr>
            <w:tcW w:w="938" w:type="dxa"/>
          </w:tcPr>
          <w:p w14:paraId="412644ED" w14:textId="77777777" w:rsidR="005447E4" w:rsidRDefault="00000000">
            <w:pPr>
              <w:spacing w:line="360" w:lineRule="auto"/>
              <w:rPr>
                <w:sz w:val="26"/>
                <w:szCs w:val="26"/>
              </w:rPr>
            </w:pPr>
            <w:r>
              <w:rPr>
                <w:sz w:val="26"/>
                <w:szCs w:val="26"/>
              </w:rPr>
              <w:t xml:space="preserve">Độ dài </w:t>
            </w:r>
          </w:p>
        </w:tc>
        <w:tc>
          <w:tcPr>
            <w:tcW w:w="806" w:type="dxa"/>
          </w:tcPr>
          <w:p w14:paraId="742F1FA5" w14:textId="77777777" w:rsidR="005447E4" w:rsidRDefault="00000000">
            <w:pPr>
              <w:spacing w:line="360" w:lineRule="auto"/>
              <w:rPr>
                <w:sz w:val="26"/>
                <w:szCs w:val="26"/>
              </w:rPr>
            </w:pPr>
            <w:r>
              <w:rPr>
                <w:sz w:val="26"/>
                <w:szCs w:val="26"/>
              </w:rPr>
              <w:t>Khóa</w:t>
            </w:r>
          </w:p>
        </w:tc>
        <w:tc>
          <w:tcPr>
            <w:tcW w:w="2150" w:type="dxa"/>
          </w:tcPr>
          <w:p w14:paraId="4EDDFE31" w14:textId="77777777" w:rsidR="005447E4" w:rsidRDefault="00000000">
            <w:pPr>
              <w:spacing w:line="360" w:lineRule="auto"/>
              <w:rPr>
                <w:sz w:val="26"/>
                <w:szCs w:val="26"/>
              </w:rPr>
            </w:pPr>
            <w:r>
              <w:rPr>
                <w:sz w:val="26"/>
                <w:szCs w:val="26"/>
              </w:rPr>
              <w:t>Mô tả</w:t>
            </w:r>
          </w:p>
        </w:tc>
      </w:tr>
      <w:tr w:rsidR="005447E4" w14:paraId="723F6EC9" w14:textId="77777777">
        <w:tc>
          <w:tcPr>
            <w:tcW w:w="712" w:type="dxa"/>
          </w:tcPr>
          <w:p w14:paraId="457C4A44" w14:textId="77777777" w:rsidR="005447E4" w:rsidRDefault="00000000">
            <w:pPr>
              <w:spacing w:line="360" w:lineRule="auto"/>
              <w:rPr>
                <w:sz w:val="26"/>
                <w:szCs w:val="26"/>
              </w:rPr>
            </w:pPr>
            <w:r>
              <w:rPr>
                <w:sz w:val="26"/>
                <w:szCs w:val="26"/>
              </w:rPr>
              <w:t>1</w:t>
            </w:r>
          </w:p>
        </w:tc>
        <w:tc>
          <w:tcPr>
            <w:tcW w:w="2469" w:type="dxa"/>
          </w:tcPr>
          <w:p w14:paraId="4C39E20D" w14:textId="77777777" w:rsidR="005447E4" w:rsidRDefault="00000000">
            <w:pPr>
              <w:spacing w:line="360" w:lineRule="auto"/>
              <w:rPr>
                <w:sz w:val="26"/>
                <w:szCs w:val="26"/>
              </w:rPr>
            </w:pPr>
            <w:r>
              <w:rPr>
                <w:sz w:val="26"/>
                <w:szCs w:val="26"/>
              </w:rPr>
              <w:t>BannerID</w:t>
            </w:r>
          </w:p>
        </w:tc>
        <w:tc>
          <w:tcPr>
            <w:tcW w:w="1555" w:type="dxa"/>
          </w:tcPr>
          <w:p w14:paraId="63A1F446" w14:textId="77777777" w:rsidR="005447E4" w:rsidRDefault="00000000">
            <w:pPr>
              <w:spacing w:line="360" w:lineRule="auto"/>
              <w:rPr>
                <w:sz w:val="26"/>
                <w:szCs w:val="26"/>
              </w:rPr>
            </w:pPr>
            <w:r>
              <w:rPr>
                <w:sz w:val="26"/>
                <w:szCs w:val="26"/>
              </w:rPr>
              <w:t>int</w:t>
            </w:r>
          </w:p>
        </w:tc>
        <w:tc>
          <w:tcPr>
            <w:tcW w:w="938" w:type="dxa"/>
          </w:tcPr>
          <w:p w14:paraId="5724FC51" w14:textId="77777777" w:rsidR="005447E4" w:rsidRDefault="005447E4">
            <w:pPr>
              <w:spacing w:line="360" w:lineRule="auto"/>
              <w:rPr>
                <w:sz w:val="26"/>
                <w:szCs w:val="26"/>
              </w:rPr>
            </w:pPr>
          </w:p>
        </w:tc>
        <w:tc>
          <w:tcPr>
            <w:tcW w:w="806" w:type="dxa"/>
          </w:tcPr>
          <w:p w14:paraId="40F095EE" w14:textId="77777777" w:rsidR="005447E4" w:rsidRDefault="00000000">
            <w:pPr>
              <w:spacing w:line="360" w:lineRule="auto"/>
              <w:rPr>
                <w:sz w:val="26"/>
                <w:szCs w:val="26"/>
              </w:rPr>
            </w:pPr>
            <w:r>
              <w:rPr>
                <w:sz w:val="26"/>
                <w:szCs w:val="26"/>
              </w:rPr>
              <w:t>PK</w:t>
            </w:r>
          </w:p>
        </w:tc>
        <w:tc>
          <w:tcPr>
            <w:tcW w:w="2150" w:type="dxa"/>
          </w:tcPr>
          <w:p w14:paraId="68B49184" w14:textId="77777777" w:rsidR="005447E4" w:rsidRDefault="00000000">
            <w:pPr>
              <w:spacing w:line="360" w:lineRule="auto"/>
              <w:rPr>
                <w:sz w:val="26"/>
                <w:szCs w:val="26"/>
              </w:rPr>
            </w:pPr>
            <w:r>
              <w:rPr>
                <w:sz w:val="26"/>
                <w:szCs w:val="26"/>
              </w:rPr>
              <w:t>ID banner</w:t>
            </w:r>
          </w:p>
        </w:tc>
      </w:tr>
      <w:tr w:rsidR="005447E4" w14:paraId="14C4642C" w14:textId="77777777">
        <w:tc>
          <w:tcPr>
            <w:tcW w:w="712" w:type="dxa"/>
          </w:tcPr>
          <w:p w14:paraId="0689FC33" w14:textId="77777777" w:rsidR="005447E4" w:rsidRDefault="00000000">
            <w:pPr>
              <w:spacing w:line="360" w:lineRule="auto"/>
              <w:rPr>
                <w:sz w:val="26"/>
                <w:szCs w:val="26"/>
              </w:rPr>
            </w:pPr>
            <w:r>
              <w:rPr>
                <w:sz w:val="26"/>
                <w:szCs w:val="26"/>
              </w:rPr>
              <w:t>2</w:t>
            </w:r>
          </w:p>
        </w:tc>
        <w:tc>
          <w:tcPr>
            <w:tcW w:w="2469" w:type="dxa"/>
          </w:tcPr>
          <w:p w14:paraId="769CE8A5" w14:textId="77777777" w:rsidR="005447E4" w:rsidRDefault="00000000">
            <w:pPr>
              <w:spacing w:line="360" w:lineRule="auto"/>
              <w:rPr>
                <w:sz w:val="26"/>
                <w:szCs w:val="26"/>
              </w:rPr>
            </w:pPr>
            <w:r>
              <w:rPr>
                <w:sz w:val="26"/>
                <w:szCs w:val="26"/>
              </w:rPr>
              <w:t>BannerName</w:t>
            </w:r>
          </w:p>
        </w:tc>
        <w:tc>
          <w:tcPr>
            <w:tcW w:w="1555" w:type="dxa"/>
          </w:tcPr>
          <w:p w14:paraId="7C960403" w14:textId="77777777" w:rsidR="005447E4" w:rsidRDefault="00000000">
            <w:pPr>
              <w:spacing w:line="360" w:lineRule="auto"/>
              <w:rPr>
                <w:sz w:val="26"/>
                <w:szCs w:val="26"/>
              </w:rPr>
            </w:pPr>
            <w:r>
              <w:rPr>
                <w:sz w:val="26"/>
                <w:szCs w:val="26"/>
              </w:rPr>
              <w:t>Nvarchar</w:t>
            </w:r>
          </w:p>
        </w:tc>
        <w:tc>
          <w:tcPr>
            <w:tcW w:w="938" w:type="dxa"/>
          </w:tcPr>
          <w:p w14:paraId="2224F3E2" w14:textId="77777777" w:rsidR="005447E4" w:rsidRDefault="00000000">
            <w:pPr>
              <w:spacing w:line="360" w:lineRule="auto"/>
              <w:rPr>
                <w:sz w:val="26"/>
                <w:szCs w:val="26"/>
              </w:rPr>
            </w:pPr>
            <w:r>
              <w:rPr>
                <w:sz w:val="26"/>
                <w:szCs w:val="26"/>
              </w:rPr>
              <w:t>50</w:t>
            </w:r>
          </w:p>
        </w:tc>
        <w:tc>
          <w:tcPr>
            <w:tcW w:w="806" w:type="dxa"/>
          </w:tcPr>
          <w:p w14:paraId="7EACE443" w14:textId="77777777" w:rsidR="005447E4" w:rsidRDefault="005447E4">
            <w:pPr>
              <w:spacing w:line="360" w:lineRule="auto"/>
              <w:rPr>
                <w:sz w:val="26"/>
                <w:szCs w:val="26"/>
              </w:rPr>
            </w:pPr>
          </w:p>
        </w:tc>
        <w:tc>
          <w:tcPr>
            <w:tcW w:w="2150" w:type="dxa"/>
          </w:tcPr>
          <w:p w14:paraId="49BDE343" w14:textId="77777777" w:rsidR="005447E4" w:rsidRDefault="00000000">
            <w:pPr>
              <w:spacing w:line="360" w:lineRule="auto"/>
              <w:rPr>
                <w:sz w:val="26"/>
                <w:szCs w:val="26"/>
              </w:rPr>
            </w:pPr>
            <w:r>
              <w:rPr>
                <w:sz w:val="26"/>
                <w:szCs w:val="26"/>
              </w:rPr>
              <w:t>Tên banner</w:t>
            </w:r>
          </w:p>
        </w:tc>
      </w:tr>
      <w:tr w:rsidR="005447E4" w14:paraId="38D132B7" w14:textId="77777777">
        <w:tc>
          <w:tcPr>
            <w:tcW w:w="712" w:type="dxa"/>
          </w:tcPr>
          <w:p w14:paraId="4D43B5DD" w14:textId="77777777" w:rsidR="005447E4" w:rsidRDefault="00000000">
            <w:pPr>
              <w:spacing w:line="360" w:lineRule="auto"/>
              <w:rPr>
                <w:sz w:val="26"/>
                <w:szCs w:val="26"/>
              </w:rPr>
            </w:pPr>
            <w:r>
              <w:rPr>
                <w:sz w:val="26"/>
                <w:szCs w:val="26"/>
              </w:rPr>
              <w:t>3</w:t>
            </w:r>
          </w:p>
        </w:tc>
        <w:tc>
          <w:tcPr>
            <w:tcW w:w="2469" w:type="dxa"/>
          </w:tcPr>
          <w:p w14:paraId="39A4BCDF" w14:textId="77777777" w:rsidR="005447E4" w:rsidRDefault="00000000">
            <w:pPr>
              <w:spacing w:line="360" w:lineRule="auto"/>
              <w:rPr>
                <w:sz w:val="26"/>
                <w:szCs w:val="26"/>
              </w:rPr>
            </w:pPr>
            <w:r>
              <w:rPr>
                <w:sz w:val="26"/>
                <w:szCs w:val="26"/>
              </w:rPr>
              <w:t>ProductDiscount</w:t>
            </w:r>
          </w:p>
        </w:tc>
        <w:tc>
          <w:tcPr>
            <w:tcW w:w="1555" w:type="dxa"/>
          </w:tcPr>
          <w:p w14:paraId="7FEE8BD4" w14:textId="77777777" w:rsidR="005447E4" w:rsidRDefault="00000000">
            <w:pPr>
              <w:spacing w:line="360" w:lineRule="auto"/>
              <w:rPr>
                <w:sz w:val="26"/>
                <w:szCs w:val="26"/>
              </w:rPr>
            </w:pPr>
            <w:r>
              <w:rPr>
                <w:sz w:val="26"/>
                <w:szCs w:val="26"/>
              </w:rPr>
              <w:t>Int</w:t>
            </w:r>
          </w:p>
        </w:tc>
        <w:tc>
          <w:tcPr>
            <w:tcW w:w="938" w:type="dxa"/>
          </w:tcPr>
          <w:p w14:paraId="7D773587" w14:textId="77777777" w:rsidR="005447E4" w:rsidRDefault="005447E4">
            <w:pPr>
              <w:spacing w:line="360" w:lineRule="auto"/>
              <w:rPr>
                <w:sz w:val="26"/>
                <w:szCs w:val="26"/>
              </w:rPr>
            </w:pPr>
          </w:p>
        </w:tc>
        <w:tc>
          <w:tcPr>
            <w:tcW w:w="806" w:type="dxa"/>
          </w:tcPr>
          <w:p w14:paraId="614D8370" w14:textId="77777777" w:rsidR="005447E4" w:rsidRDefault="005447E4">
            <w:pPr>
              <w:spacing w:line="360" w:lineRule="auto"/>
              <w:rPr>
                <w:sz w:val="26"/>
                <w:szCs w:val="26"/>
              </w:rPr>
            </w:pPr>
          </w:p>
        </w:tc>
        <w:tc>
          <w:tcPr>
            <w:tcW w:w="2150" w:type="dxa"/>
          </w:tcPr>
          <w:p w14:paraId="75B84237" w14:textId="77777777" w:rsidR="005447E4" w:rsidRDefault="00000000">
            <w:pPr>
              <w:spacing w:line="360" w:lineRule="auto"/>
              <w:rPr>
                <w:sz w:val="26"/>
                <w:szCs w:val="26"/>
              </w:rPr>
            </w:pPr>
            <w:r>
              <w:rPr>
                <w:sz w:val="26"/>
                <w:szCs w:val="26"/>
              </w:rPr>
              <w:t xml:space="preserve">Số % giảm giá </w:t>
            </w:r>
          </w:p>
        </w:tc>
      </w:tr>
      <w:tr w:rsidR="005447E4" w14:paraId="40A17B2F" w14:textId="77777777">
        <w:tc>
          <w:tcPr>
            <w:tcW w:w="712" w:type="dxa"/>
          </w:tcPr>
          <w:p w14:paraId="4C935E56" w14:textId="77777777" w:rsidR="005447E4" w:rsidRDefault="00000000">
            <w:pPr>
              <w:spacing w:line="360" w:lineRule="auto"/>
              <w:rPr>
                <w:sz w:val="26"/>
                <w:szCs w:val="26"/>
              </w:rPr>
            </w:pPr>
            <w:r>
              <w:rPr>
                <w:sz w:val="26"/>
                <w:szCs w:val="26"/>
              </w:rPr>
              <w:t>4</w:t>
            </w:r>
          </w:p>
        </w:tc>
        <w:tc>
          <w:tcPr>
            <w:tcW w:w="2469" w:type="dxa"/>
          </w:tcPr>
          <w:p w14:paraId="4C96EA80" w14:textId="77777777" w:rsidR="005447E4" w:rsidRDefault="00000000">
            <w:pPr>
              <w:spacing w:line="360" w:lineRule="auto"/>
              <w:rPr>
                <w:sz w:val="26"/>
                <w:szCs w:val="26"/>
              </w:rPr>
            </w:pPr>
            <w:r>
              <w:rPr>
                <w:sz w:val="26"/>
                <w:szCs w:val="26"/>
              </w:rPr>
              <w:t>BannerPrice</w:t>
            </w:r>
          </w:p>
        </w:tc>
        <w:tc>
          <w:tcPr>
            <w:tcW w:w="1555" w:type="dxa"/>
          </w:tcPr>
          <w:p w14:paraId="54AF017F" w14:textId="77777777" w:rsidR="005447E4" w:rsidRDefault="00000000">
            <w:pPr>
              <w:spacing w:line="360" w:lineRule="auto"/>
              <w:rPr>
                <w:sz w:val="26"/>
                <w:szCs w:val="26"/>
              </w:rPr>
            </w:pPr>
            <w:r>
              <w:rPr>
                <w:sz w:val="26"/>
                <w:szCs w:val="26"/>
              </w:rPr>
              <w:t>Money</w:t>
            </w:r>
          </w:p>
        </w:tc>
        <w:tc>
          <w:tcPr>
            <w:tcW w:w="938" w:type="dxa"/>
          </w:tcPr>
          <w:p w14:paraId="58D94C89" w14:textId="77777777" w:rsidR="005447E4" w:rsidRDefault="005447E4">
            <w:pPr>
              <w:spacing w:line="360" w:lineRule="auto"/>
              <w:rPr>
                <w:sz w:val="26"/>
                <w:szCs w:val="26"/>
              </w:rPr>
            </w:pPr>
          </w:p>
        </w:tc>
        <w:tc>
          <w:tcPr>
            <w:tcW w:w="806" w:type="dxa"/>
          </w:tcPr>
          <w:p w14:paraId="235A1716" w14:textId="77777777" w:rsidR="005447E4" w:rsidRDefault="005447E4">
            <w:pPr>
              <w:spacing w:line="360" w:lineRule="auto"/>
              <w:rPr>
                <w:sz w:val="26"/>
                <w:szCs w:val="26"/>
              </w:rPr>
            </w:pPr>
          </w:p>
        </w:tc>
        <w:tc>
          <w:tcPr>
            <w:tcW w:w="2150" w:type="dxa"/>
          </w:tcPr>
          <w:p w14:paraId="52346F5F" w14:textId="77777777" w:rsidR="005447E4" w:rsidRDefault="00000000">
            <w:pPr>
              <w:spacing w:line="360" w:lineRule="auto"/>
              <w:rPr>
                <w:sz w:val="26"/>
                <w:szCs w:val="26"/>
              </w:rPr>
            </w:pPr>
            <w:r>
              <w:rPr>
                <w:sz w:val="26"/>
                <w:szCs w:val="26"/>
              </w:rPr>
              <w:t xml:space="preserve">Giá tiền </w:t>
            </w:r>
          </w:p>
        </w:tc>
      </w:tr>
      <w:tr w:rsidR="005447E4" w14:paraId="56435B7D" w14:textId="77777777">
        <w:tc>
          <w:tcPr>
            <w:tcW w:w="712" w:type="dxa"/>
          </w:tcPr>
          <w:p w14:paraId="0DFF9497" w14:textId="77777777" w:rsidR="005447E4" w:rsidRDefault="00000000">
            <w:pPr>
              <w:spacing w:line="360" w:lineRule="auto"/>
              <w:rPr>
                <w:sz w:val="26"/>
                <w:szCs w:val="26"/>
              </w:rPr>
            </w:pPr>
            <w:r>
              <w:rPr>
                <w:sz w:val="26"/>
                <w:szCs w:val="26"/>
              </w:rPr>
              <w:t>5</w:t>
            </w:r>
          </w:p>
        </w:tc>
        <w:tc>
          <w:tcPr>
            <w:tcW w:w="2469" w:type="dxa"/>
          </w:tcPr>
          <w:p w14:paraId="20F42885" w14:textId="77777777" w:rsidR="005447E4" w:rsidRDefault="00000000">
            <w:pPr>
              <w:spacing w:line="360" w:lineRule="auto"/>
              <w:rPr>
                <w:sz w:val="26"/>
                <w:szCs w:val="26"/>
              </w:rPr>
            </w:pPr>
            <w:r>
              <w:rPr>
                <w:sz w:val="26"/>
                <w:szCs w:val="26"/>
              </w:rPr>
              <w:t>BannerDescription</w:t>
            </w:r>
          </w:p>
        </w:tc>
        <w:tc>
          <w:tcPr>
            <w:tcW w:w="1555" w:type="dxa"/>
          </w:tcPr>
          <w:p w14:paraId="51C32A9E" w14:textId="77777777" w:rsidR="005447E4" w:rsidRDefault="00000000">
            <w:pPr>
              <w:spacing w:line="360" w:lineRule="auto"/>
              <w:rPr>
                <w:sz w:val="26"/>
                <w:szCs w:val="26"/>
              </w:rPr>
            </w:pPr>
            <w:r>
              <w:rPr>
                <w:sz w:val="26"/>
                <w:szCs w:val="26"/>
              </w:rPr>
              <w:t>Nvarchar</w:t>
            </w:r>
          </w:p>
        </w:tc>
        <w:tc>
          <w:tcPr>
            <w:tcW w:w="938" w:type="dxa"/>
          </w:tcPr>
          <w:p w14:paraId="4746C0FF" w14:textId="77777777" w:rsidR="005447E4" w:rsidRDefault="00000000">
            <w:pPr>
              <w:spacing w:line="360" w:lineRule="auto"/>
              <w:rPr>
                <w:sz w:val="26"/>
                <w:szCs w:val="26"/>
              </w:rPr>
            </w:pPr>
            <w:r>
              <w:rPr>
                <w:sz w:val="26"/>
                <w:szCs w:val="26"/>
              </w:rPr>
              <w:t>200</w:t>
            </w:r>
          </w:p>
        </w:tc>
        <w:tc>
          <w:tcPr>
            <w:tcW w:w="806" w:type="dxa"/>
          </w:tcPr>
          <w:p w14:paraId="0066C910" w14:textId="77777777" w:rsidR="005447E4" w:rsidRDefault="005447E4">
            <w:pPr>
              <w:spacing w:line="360" w:lineRule="auto"/>
              <w:rPr>
                <w:sz w:val="26"/>
                <w:szCs w:val="26"/>
              </w:rPr>
            </w:pPr>
          </w:p>
        </w:tc>
        <w:tc>
          <w:tcPr>
            <w:tcW w:w="2150" w:type="dxa"/>
          </w:tcPr>
          <w:p w14:paraId="023C16CD" w14:textId="77777777" w:rsidR="005447E4" w:rsidRDefault="00000000">
            <w:pPr>
              <w:spacing w:line="360" w:lineRule="auto"/>
              <w:rPr>
                <w:sz w:val="26"/>
                <w:szCs w:val="26"/>
              </w:rPr>
            </w:pPr>
            <w:r>
              <w:rPr>
                <w:sz w:val="26"/>
                <w:szCs w:val="26"/>
              </w:rPr>
              <w:t>Thông tin chi tiết</w:t>
            </w:r>
          </w:p>
        </w:tc>
      </w:tr>
      <w:tr w:rsidR="005447E4" w14:paraId="5B1CCD65" w14:textId="77777777">
        <w:tc>
          <w:tcPr>
            <w:tcW w:w="712" w:type="dxa"/>
          </w:tcPr>
          <w:p w14:paraId="7119A848" w14:textId="77777777" w:rsidR="005447E4" w:rsidRDefault="00000000">
            <w:pPr>
              <w:spacing w:line="360" w:lineRule="auto"/>
              <w:rPr>
                <w:sz w:val="26"/>
                <w:szCs w:val="26"/>
              </w:rPr>
            </w:pPr>
            <w:r>
              <w:rPr>
                <w:sz w:val="26"/>
                <w:szCs w:val="26"/>
              </w:rPr>
              <w:t>6</w:t>
            </w:r>
          </w:p>
        </w:tc>
        <w:tc>
          <w:tcPr>
            <w:tcW w:w="2469" w:type="dxa"/>
          </w:tcPr>
          <w:p w14:paraId="0059C2ED" w14:textId="77777777" w:rsidR="005447E4" w:rsidRDefault="00000000">
            <w:pPr>
              <w:spacing w:line="360" w:lineRule="auto"/>
              <w:rPr>
                <w:sz w:val="26"/>
                <w:szCs w:val="26"/>
              </w:rPr>
            </w:pPr>
            <w:r>
              <w:rPr>
                <w:sz w:val="26"/>
                <w:szCs w:val="26"/>
              </w:rPr>
              <w:t>BannerImage</w:t>
            </w:r>
          </w:p>
        </w:tc>
        <w:tc>
          <w:tcPr>
            <w:tcW w:w="1555" w:type="dxa"/>
          </w:tcPr>
          <w:p w14:paraId="0E97BFD0" w14:textId="77777777" w:rsidR="005447E4" w:rsidRDefault="00000000">
            <w:pPr>
              <w:spacing w:line="360" w:lineRule="auto"/>
              <w:rPr>
                <w:sz w:val="26"/>
                <w:szCs w:val="26"/>
              </w:rPr>
            </w:pPr>
            <w:r>
              <w:rPr>
                <w:sz w:val="26"/>
                <w:szCs w:val="26"/>
              </w:rPr>
              <w:t>Nvarchar</w:t>
            </w:r>
          </w:p>
        </w:tc>
        <w:tc>
          <w:tcPr>
            <w:tcW w:w="938" w:type="dxa"/>
          </w:tcPr>
          <w:p w14:paraId="6EA64D80" w14:textId="77777777" w:rsidR="005447E4" w:rsidRDefault="00000000">
            <w:pPr>
              <w:spacing w:line="360" w:lineRule="auto"/>
              <w:rPr>
                <w:sz w:val="26"/>
                <w:szCs w:val="26"/>
              </w:rPr>
            </w:pPr>
            <w:r>
              <w:rPr>
                <w:sz w:val="26"/>
                <w:szCs w:val="26"/>
              </w:rPr>
              <w:t>50</w:t>
            </w:r>
          </w:p>
        </w:tc>
        <w:tc>
          <w:tcPr>
            <w:tcW w:w="806" w:type="dxa"/>
          </w:tcPr>
          <w:p w14:paraId="7CF825E2" w14:textId="77777777" w:rsidR="005447E4" w:rsidRDefault="005447E4">
            <w:pPr>
              <w:spacing w:line="360" w:lineRule="auto"/>
              <w:rPr>
                <w:sz w:val="26"/>
                <w:szCs w:val="26"/>
              </w:rPr>
            </w:pPr>
          </w:p>
        </w:tc>
        <w:tc>
          <w:tcPr>
            <w:tcW w:w="2150" w:type="dxa"/>
          </w:tcPr>
          <w:p w14:paraId="56D24137" w14:textId="77777777" w:rsidR="005447E4" w:rsidRDefault="00000000">
            <w:pPr>
              <w:spacing w:line="360" w:lineRule="auto"/>
              <w:rPr>
                <w:sz w:val="26"/>
                <w:szCs w:val="26"/>
              </w:rPr>
            </w:pPr>
            <w:r>
              <w:rPr>
                <w:sz w:val="26"/>
                <w:szCs w:val="26"/>
              </w:rPr>
              <w:t>Hình ảnh banner</w:t>
            </w:r>
          </w:p>
        </w:tc>
      </w:tr>
      <w:tr w:rsidR="005447E4" w14:paraId="6CCE36C7" w14:textId="77777777">
        <w:tc>
          <w:tcPr>
            <w:tcW w:w="712" w:type="dxa"/>
          </w:tcPr>
          <w:p w14:paraId="7B00838A" w14:textId="77777777" w:rsidR="005447E4" w:rsidRDefault="00000000">
            <w:pPr>
              <w:spacing w:line="360" w:lineRule="auto"/>
              <w:rPr>
                <w:sz w:val="26"/>
                <w:szCs w:val="26"/>
              </w:rPr>
            </w:pPr>
            <w:r>
              <w:rPr>
                <w:sz w:val="26"/>
                <w:szCs w:val="26"/>
              </w:rPr>
              <w:t>7</w:t>
            </w:r>
          </w:p>
        </w:tc>
        <w:tc>
          <w:tcPr>
            <w:tcW w:w="2469" w:type="dxa"/>
          </w:tcPr>
          <w:p w14:paraId="5DC33BE5" w14:textId="77777777" w:rsidR="005447E4" w:rsidRDefault="00000000">
            <w:pPr>
              <w:spacing w:line="360" w:lineRule="auto"/>
              <w:rPr>
                <w:sz w:val="26"/>
                <w:szCs w:val="26"/>
              </w:rPr>
            </w:pPr>
            <w:r>
              <w:rPr>
                <w:sz w:val="26"/>
                <w:szCs w:val="26"/>
              </w:rPr>
              <w:t>BannerDateCreated</w:t>
            </w:r>
          </w:p>
        </w:tc>
        <w:tc>
          <w:tcPr>
            <w:tcW w:w="1555" w:type="dxa"/>
          </w:tcPr>
          <w:p w14:paraId="25DD9649" w14:textId="77777777" w:rsidR="005447E4" w:rsidRDefault="00000000">
            <w:pPr>
              <w:spacing w:line="360" w:lineRule="auto"/>
              <w:rPr>
                <w:sz w:val="26"/>
                <w:szCs w:val="26"/>
              </w:rPr>
            </w:pPr>
            <w:r>
              <w:rPr>
                <w:sz w:val="26"/>
                <w:szCs w:val="26"/>
              </w:rPr>
              <w:t>Datetime2</w:t>
            </w:r>
          </w:p>
        </w:tc>
        <w:tc>
          <w:tcPr>
            <w:tcW w:w="938" w:type="dxa"/>
          </w:tcPr>
          <w:p w14:paraId="40DB3D0B" w14:textId="77777777" w:rsidR="005447E4" w:rsidRDefault="00000000">
            <w:pPr>
              <w:spacing w:line="360" w:lineRule="auto"/>
              <w:rPr>
                <w:sz w:val="26"/>
                <w:szCs w:val="26"/>
              </w:rPr>
            </w:pPr>
            <w:r>
              <w:rPr>
                <w:sz w:val="26"/>
                <w:szCs w:val="26"/>
              </w:rPr>
              <w:t>7</w:t>
            </w:r>
          </w:p>
        </w:tc>
        <w:tc>
          <w:tcPr>
            <w:tcW w:w="806" w:type="dxa"/>
          </w:tcPr>
          <w:p w14:paraId="35C1B69F" w14:textId="77777777" w:rsidR="005447E4" w:rsidRDefault="005447E4">
            <w:pPr>
              <w:spacing w:line="360" w:lineRule="auto"/>
              <w:rPr>
                <w:sz w:val="26"/>
                <w:szCs w:val="26"/>
              </w:rPr>
            </w:pPr>
          </w:p>
        </w:tc>
        <w:tc>
          <w:tcPr>
            <w:tcW w:w="2150" w:type="dxa"/>
          </w:tcPr>
          <w:p w14:paraId="6387D39E" w14:textId="77777777" w:rsidR="005447E4" w:rsidRDefault="00000000" w:rsidP="00CE6393">
            <w:pPr>
              <w:keepNext/>
              <w:spacing w:line="360" w:lineRule="auto"/>
              <w:rPr>
                <w:sz w:val="26"/>
                <w:szCs w:val="26"/>
              </w:rPr>
            </w:pPr>
            <w:r>
              <w:rPr>
                <w:sz w:val="26"/>
                <w:szCs w:val="26"/>
              </w:rPr>
              <w:t>Ngày tạo banner</w:t>
            </w:r>
          </w:p>
        </w:tc>
      </w:tr>
    </w:tbl>
    <w:p w14:paraId="258656FA" w14:textId="325B5297" w:rsidR="00CE6393" w:rsidRDefault="00CE6393" w:rsidP="00F906CF">
      <w:pPr>
        <w:pStyle w:val="Caption"/>
        <w:rPr>
          <w:ins w:id="2072" w:author="ĐÀNG ANH MIN ROG" w:date="2023-06-11T00:44:00Z"/>
        </w:rPr>
      </w:pPr>
      <w:bookmarkStart w:id="2073" w:name="_heading=h.2r0uhxc" w:colFirst="0" w:colLast="0"/>
      <w:bookmarkStart w:id="2074" w:name="_Toc137336776"/>
      <w:bookmarkStart w:id="2075" w:name="_Toc137359540"/>
      <w:bookmarkStart w:id="2076" w:name="_Toc136708263"/>
      <w:bookmarkEnd w:id="2073"/>
      <w:ins w:id="2077" w:author="ĐÀNG ANH MIN ROG" w:date="2023-06-11T00:44:00Z">
        <w:r>
          <w:t xml:space="preserve">Bảng </w:t>
        </w:r>
        <w:r>
          <w:fldChar w:fldCharType="begin"/>
        </w:r>
        <w:r>
          <w:instrText xml:space="preserve"> STYLEREF 1 \s </w:instrText>
        </w:r>
      </w:ins>
      <w:r>
        <w:fldChar w:fldCharType="separate"/>
      </w:r>
      <w:r>
        <w:rPr>
          <w:noProof/>
        </w:rPr>
        <w:t>3</w:t>
      </w:r>
      <w:ins w:id="2078" w:author="ĐÀNG ANH MIN ROG" w:date="2023-06-11T00:44:00Z">
        <w:r>
          <w:fldChar w:fldCharType="end"/>
        </w:r>
        <w:r>
          <w:t>.</w:t>
        </w:r>
        <w:r>
          <w:fldChar w:fldCharType="begin"/>
        </w:r>
        <w:r>
          <w:instrText xml:space="preserve"> SEQ Bảng \* ARABIC \s 1 </w:instrText>
        </w:r>
      </w:ins>
      <w:r>
        <w:fldChar w:fldCharType="separate"/>
      </w:r>
      <w:ins w:id="2079" w:author="ĐÀNG ANH MIN ROG" w:date="2023-06-11T00:44:00Z">
        <w:r>
          <w:rPr>
            <w:noProof/>
          </w:rPr>
          <w:t>9</w:t>
        </w:r>
        <w:r>
          <w:fldChar w:fldCharType="end"/>
        </w:r>
        <w:r>
          <w:t xml:space="preserve">. </w:t>
        </w:r>
        <w:r w:rsidRPr="00725F34">
          <w:t>Banner</w:t>
        </w:r>
        <w:bookmarkEnd w:id="2074"/>
        <w:bookmarkEnd w:id="2075"/>
      </w:ins>
    </w:p>
    <w:p w14:paraId="3E185D17" w14:textId="3AA857CB" w:rsidR="005447E4" w:rsidDel="00CE6393" w:rsidRDefault="00BD5FA5" w:rsidP="0078568E">
      <w:pPr>
        <w:pStyle w:val="Caption"/>
        <w:rPr>
          <w:del w:id="2080" w:author="ĐÀNG ANH MIN ROG" w:date="2023-06-11T00:44:00Z"/>
          <w:color w:val="44546A"/>
          <w:sz w:val="26"/>
          <w:szCs w:val="26"/>
        </w:rPr>
      </w:pPr>
      <w:del w:id="2081" w:author="ĐÀNG ANH MIN ROG" w:date="2023-06-11T00:44:00Z">
        <w:r w:rsidDel="00CE6393">
          <w:delText xml:space="preserve">Bảng </w:delText>
        </w:r>
      </w:del>
      <w:del w:id="2082" w:author="ĐÀNG ANH MIN ROG" w:date="2023-06-11T00:35:00Z">
        <w:r w:rsidDel="00320DE0">
          <w:fldChar w:fldCharType="begin"/>
        </w:r>
        <w:r w:rsidDel="00320DE0">
          <w:delInstrText xml:space="preserve"> SEQ Bảng \* ARABIC </w:delInstrText>
        </w:r>
        <w:r w:rsidDel="00320DE0">
          <w:fldChar w:fldCharType="separate"/>
        </w:r>
        <w:r w:rsidDel="00320DE0">
          <w:rPr>
            <w:noProof/>
          </w:rPr>
          <w:delText>9</w:delText>
        </w:r>
        <w:r w:rsidDel="00320DE0">
          <w:rPr>
            <w:noProof/>
          </w:rPr>
          <w:fldChar w:fldCharType="end"/>
        </w:r>
      </w:del>
      <w:del w:id="2083" w:author="ĐÀNG ANH MIN ROG" w:date="2023-06-11T00:44:00Z">
        <w:r w:rsidDel="00CE6393">
          <w:delText xml:space="preserve">. </w:delText>
        </w:r>
        <w:r w:rsidRPr="00B55D48" w:rsidDel="00CE6393">
          <w:delText>Banner</w:delText>
        </w:r>
        <w:bookmarkEnd w:id="2076"/>
      </w:del>
    </w:p>
    <w:p w14:paraId="47B80B4E" w14:textId="77777777" w:rsidR="005447E4" w:rsidRDefault="00000000">
      <w:pPr>
        <w:numPr>
          <w:ilvl w:val="0"/>
          <w:numId w:val="2"/>
        </w:numPr>
        <w:jc w:val="both"/>
        <w:rPr>
          <w:sz w:val="26"/>
          <w:szCs w:val="26"/>
        </w:rPr>
      </w:pPr>
      <w:r>
        <w:rPr>
          <w:sz w:val="26"/>
          <w:szCs w:val="26"/>
        </w:rPr>
        <w:t>Bảng Token</w:t>
      </w:r>
    </w:p>
    <w:tbl>
      <w:tblPr>
        <w:tblStyle w:val="afa"/>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2"/>
        <w:gridCol w:w="2469"/>
        <w:gridCol w:w="1555"/>
        <w:gridCol w:w="938"/>
        <w:gridCol w:w="806"/>
        <w:gridCol w:w="2150"/>
      </w:tblGrid>
      <w:tr w:rsidR="005447E4" w14:paraId="7B6C563A" w14:textId="77777777">
        <w:tc>
          <w:tcPr>
            <w:tcW w:w="712" w:type="dxa"/>
          </w:tcPr>
          <w:p w14:paraId="7A9681E7" w14:textId="77777777" w:rsidR="005447E4" w:rsidRDefault="00000000">
            <w:pPr>
              <w:spacing w:line="360" w:lineRule="auto"/>
              <w:rPr>
                <w:sz w:val="26"/>
                <w:szCs w:val="26"/>
              </w:rPr>
            </w:pPr>
            <w:r>
              <w:rPr>
                <w:sz w:val="26"/>
                <w:szCs w:val="26"/>
              </w:rPr>
              <w:t>STT</w:t>
            </w:r>
          </w:p>
        </w:tc>
        <w:tc>
          <w:tcPr>
            <w:tcW w:w="2469" w:type="dxa"/>
          </w:tcPr>
          <w:p w14:paraId="7B028190" w14:textId="77777777" w:rsidR="005447E4" w:rsidRDefault="00000000">
            <w:pPr>
              <w:spacing w:line="360" w:lineRule="auto"/>
              <w:rPr>
                <w:sz w:val="26"/>
                <w:szCs w:val="26"/>
              </w:rPr>
            </w:pPr>
            <w:r>
              <w:rPr>
                <w:sz w:val="26"/>
                <w:szCs w:val="26"/>
              </w:rPr>
              <w:t>Tên Thuộc tính</w:t>
            </w:r>
          </w:p>
        </w:tc>
        <w:tc>
          <w:tcPr>
            <w:tcW w:w="1555" w:type="dxa"/>
          </w:tcPr>
          <w:p w14:paraId="2A315AE3" w14:textId="77777777" w:rsidR="005447E4" w:rsidRDefault="00000000">
            <w:pPr>
              <w:spacing w:line="360" w:lineRule="auto"/>
              <w:rPr>
                <w:sz w:val="26"/>
                <w:szCs w:val="26"/>
              </w:rPr>
            </w:pPr>
            <w:r>
              <w:rPr>
                <w:sz w:val="26"/>
                <w:szCs w:val="26"/>
              </w:rPr>
              <w:t>Kiểu dữ liệu</w:t>
            </w:r>
          </w:p>
        </w:tc>
        <w:tc>
          <w:tcPr>
            <w:tcW w:w="938" w:type="dxa"/>
          </w:tcPr>
          <w:p w14:paraId="42788DC2" w14:textId="77777777" w:rsidR="005447E4" w:rsidRDefault="00000000">
            <w:pPr>
              <w:spacing w:line="360" w:lineRule="auto"/>
              <w:rPr>
                <w:sz w:val="26"/>
                <w:szCs w:val="26"/>
              </w:rPr>
            </w:pPr>
            <w:r>
              <w:rPr>
                <w:sz w:val="26"/>
                <w:szCs w:val="26"/>
              </w:rPr>
              <w:t xml:space="preserve">Độ dài </w:t>
            </w:r>
          </w:p>
        </w:tc>
        <w:tc>
          <w:tcPr>
            <w:tcW w:w="806" w:type="dxa"/>
          </w:tcPr>
          <w:p w14:paraId="25E31668" w14:textId="77777777" w:rsidR="005447E4" w:rsidRDefault="00000000">
            <w:pPr>
              <w:spacing w:line="360" w:lineRule="auto"/>
              <w:rPr>
                <w:sz w:val="26"/>
                <w:szCs w:val="26"/>
              </w:rPr>
            </w:pPr>
            <w:r>
              <w:rPr>
                <w:sz w:val="26"/>
                <w:szCs w:val="26"/>
              </w:rPr>
              <w:t>Khóa</w:t>
            </w:r>
          </w:p>
        </w:tc>
        <w:tc>
          <w:tcPr>
            <w:tcW w:w="2150" w:type="dxa"/>
          </w:tcPr>
          <w:p w14:paraId="13DF5FD6" w14:textId="77777777" w:rsidR="005447E4" w:rsidRDefault="00000000">
            <w:pPr>
              <w:spacing w:line="360" w:lineRule="auto"/>
              <w:rPr>
                <w:sz w:val="26"/>
                <w:szCs w:val="26"/>
              </w:rPr>
            </w:pPr>
            <w:r>
              <w:rPr>
                <w:sz w:val="26"/>
                <w:szCs w:val="26"/>
              </w:rPr>
              <w:t>Mô tả</w:t>
            </w:r>
          </w:p>
        </w:tc>
      </w:tr>
      <w:tr w:rsidR="005447E4" w14:paraId="14F4F588" w14:textId="77777777">
        <w:tc>
          <w:tcPr>
            <w:tcW w:w="712" w:type="dxa"/>
          </w:tcPr>
          <w:p w14:paraId="0634E5D6" w14:textId="77777777" w:rsidR="005447E4" w:rsidRDefault="00000000">
            <w:pPr>
              <w:spacing w:line="360" w:lineRule="auto"/>
              <w:rPr>
                <w:sz w:val="26"/>
                <w:szCs w:val="26"/>
              </w:rPr>
            </w:pPr>
            <w:r>
              <w:rPr>
                <w:sz w:val="26"/>
                <w:szCs w:val="26"/>
              </w:rPr>
              <w:t>1</w:t>
            </w:r>
          </w:p>
        </w:tc>
        <w:tc>
          <w:tcPr>
            <w:tcW w:w="2469" w:type="dxa"/>
          </w:tcPr>
          <w:p w14:paraId="3661F279" w14:textId="77777777" w:rsidR="005447E4" w:rsidRDefault="00000000">
            <w:pPr>
              <w:spacing w:line="360" w:lineRule="auto"/>
              <w:rPr>
                <w:sz w:val="26"/>
                <w:szCs w:val="26"/>
              </w:rPr>
            </w:pPr>
            <w:r>
              <w:rPr>
                <w:sz w:val="26"/>
                <w:szCs w:val="26"/>
              </w:rPr>
              <w:t>TokenID</w:t>
            </w:r>
          </w:p>
        </w:tc>
        <w:tc>
          <w:tcPr>
            <w:tcW w:w="1555" w:type="dxa"/>
          </w:tcPr>
          <w:p w14:paraId="669FDA7B" w14:textId="77777777" w:rsidR="005447E4" w:rsidRDefault="00000000">
            <w:pPr>
              <w:spacing w:line="360" w:lineRule="auto"/>
              <w:rPr>
                <w:sz w:val="26"/>
                <w:szCs w:val="26"/>
              </w:rPr>
            </w:pPr>
            <w:r>
              <w:rPr>
                <w:sz w:val="26"/>
                <w:szCs w:val="26"/>
              </w:rPr>
              <w:t>Int</w:t>
            </w:r>
          </w:p>
        </w:tc>
        <w:tc>
          <w:tcPr>
            <w:tcW w:w="938" w:type="dxa"/>
          </w:tcPr>
          <w:p w14:paraId="1D8D8850" w14:textId="77777777" w:rsidR="005447E4" w:rsidRDefault="005447E4">
            <w:pPr>
              <w:spacing w:line="360" w:lineRule="auto"/>
              <w:rPr>
                <w:sz w:val="26"/>
                <w:szCs w:val="26"/>
              </w:rPr>
            </w:pPr>
          </w:p>
        </w:tc>
        <w:tc>
          <w:tcPr>
            <w:tcW w:w="806" w:type="dxa"/>
          </w:tcPr>
          <w:p w14:paraId="59B3208E" w14:textId="77777777" w:rsidR="005447E4" w:rsidRDefault="00000000">
            <w:pPr>
              <w:spacing w:line="360" w:lineRule="auto"/>
              <w:rPr>
                <w:sz w:val="26"/>
                <w:szCs w:val="26"/>
              </w:rPr>
            </w:pPr>
            <w:r>
              <w:rPr>
                <w:sz w:val="26"/>
                <w:szCs w:val="26"/>
              </w:rPr>
              <w:t>PK</w:t>
            </w:r>
          </w:p>
        </w:tc>
        <w:tc>
          <w:tcPr>
            <w:tcW w:w="2150" w:type="dxa"/>
          </w:tcPr>
          <w:p w14:paraId="47F4C9F7" w14:textId="77777777" w:rsidR="005447E4" w:rsidRDefault="00000000">
            <w:pPr>
              <w:spacing w:line="360" w:lineRule="auto"/>
              <w:rPr>
                <w:sz w:val="26"/>
                <w:szCs w:val="26"/>
              </w:rPr>
            </w:pPr>
            <w:r>
              <w:rPr>
                <w:sz w:val="26"/>
                <w:szCs w:val="26"/>
              </w:rPr>
              <w:t>Id token</w:t>
            </w:r>
          </w:p>
        </w:tc>
      </w:tr>
      <w:tr w:rsidR="005447E4" w14:paraId="00BC0722" w14:textId="77777777">
        <w:tc>
          <w:tcPr>
            <w:tcW w:w="712" w:type="dxa"/>
          </w:tcPr>
          <w:p w14:paraId="147C0BFF" w14:textId="77777777" w:rsidR="005447E4" w:rsidRDefault="00000000">
            <w:pPr>
              <w:spacing w:line="360" w:lineRule="auto"/>
              <w:rPr>
                <w:sz w:val="26"/>
                <w:szCs w:val="26"/>
              </w:rPr>
            </w:pPr>
            <w:r>
              <w:rPr>
                <w:sz w:val="26"/>
                <w:szCs w:val="26"/>
              </w:rPr>
              <w:t>2</w:t>
            </w:r>
          </w:p>
        </w:tc>
        <w:tc>
          <w:tcPr>
            <w:tcW w:w="2469" w:type="dxa"/>
          </w:tcPr>
          <w:p w14:paraId="75E4E1D7" w14:textId="77777777" w:rsidR="005447E4" w:rsidRDefault="00000000">
            <w:pPr>
              <w:spacing w:line="360" w:lineRule="auto"/>
              <w:rPr>
                <w:sz w:val="26"/>
                <w:szCs w:val="26"/>
              </w:rPr>
            </w:pPr>
            <w:r>
              <w:rPr>
                <w:sz w:val="26"/>
                <w:szCs w:val="26"/>
              </w:rPr>
              <w:t>UserName</w:t>
            </w:r>
          </w:p>
        </w:tc>
        <w:tc>
          <w:tcPr>
            <w:tcW w:w="1555" w:type="dxa"/>
          </w:tcPr>
          <w:p w14:paraId="68B8FBC0" w14:textId="77777777" w:rsidR="005447E4" w:rsidRDefault="00000000">
            <w:pPr>
              <w:spacing w:line="360" w:lineRule="auto"/>
              <w:rPr>
                <w:sz w:val="26"/>
                <w:szCs w:val="26"/>
              </w:rPr>
            </w:pPr>
            <w:r>
              <w:rPr>
                <w:sz w:val="26"/>
                <w:szCs w:val="26"/>
              </w:rPr>
              <w:t>Varchar</w:t>
            </w:r>
          </w:p>
        </w:tc>
        <w:tc>
          <w:tcPr>
            <w:tcW w:w="938" w:type="dxa"/>
          </w:tcPr>
          <w:p w14:paraId="1B9EDE54" w14:textId="77777777" w:rsidR="005447E4" w:rsidRDefault="00000000">
            <w:pPr>
              <w:spacing w:line="360" w:lineRule="auto"/>
              <w:rPr>
                <w:sz w:val="26"/>
                <w:szCs w:val="26"/>
              </w:rPr>
            </w:pPr>
            <w:r>
              <w:rPr>
                <w:sz w:val="26"/>
                <w:szCs w:val="26"/>
              </w:rPr>
              <w:t>50</w:t>
            </w:r>
          </w:p>
        </w:tc>
        <w:tc>
          <w:tcPr>
            <w:tcW w:w="806" w:type="dxa"/>
          </w:tcPr>
          <w:p w14:paraId="38C3ED5F" w14:textId="77777777" w:rsidR="005447E4" w:rsidRDefault="005447E4">
            <w:pPr>
              <w:spacing w:line="360" w:lineRule="auto"/>
              <w:rPr>
                <w:sz w:val="26"/>
                <w:szCs w:val="26"/>
              </w:rPr>
            </w:pPr>
          </w:p>
        </w:tc>
        <w:tc>
          <w:tcPr>
            <w:tcW w:w="2150" w:type="dxa"/>
          </w:tcPr>
          <w:p w14:paraId="4F761979" w14:textId="77777777" w:rsidR="005447E4" w:rsidRDefault="00000000">
            <w:pPr>
              <w:spacing w:line="360" w:lineRule="auto"/>
              <w:rPr>
                <w:sz w:val="26"/>
                <w:szCs w:val="26"/>
              </w:rPr>
            </w:pPr>
            <w:r>
              <w:rPr>
                <w:sz w:val="26"/>
                <w:szCs w:val="26"/>
              </w:rPr>
              <w:t>Tên đăng nhập</w:t>
            </w:r>
          </w:p>
        </w:tc>
      </w:tr>
      <w:tr w:rsidR="005447E4" w14:paraId="27C71685" w14:textId="77777777">
        <w:tc>
          <w:tcPr>
            <w:tcW w:w="712" w:type="dxa"/>
          </w:tcPr>
          <w:p w14:paraId="486A6477" w14:textId="77777777" w:rsidR="005447E4" w:rsidRDefault="00000000">
            <w:pPr>
              <w:spacing w:line="360" w:lineRule="auto"/>
              <w:rPr>
                <w:sz w:val="26"/>
                <w:szCs w:val="26"/>
              </w:rPr>
            </w:pPr>
            <w:r>
              <w:rPr>
                <w:sz w:val="26"/>
                <w:szCs w:val="26"/>
              </w:rPr>
              <w:t>3</w:t>
            </w:r>
          </w:p>
        </w:tc>
        <w:tc>
          <w:tcPr>
            <w:tcW w:w="2469" w:type="dxa"/>
          </w:tcPr>
          <w:p w14:paraId="349CFD27" w14:textId="77777777" w:rsidR="005447E4" w:rsidRDefault="00000000">
            <w:pPr>
              <w:spacing w:line="360" w:lineRule="auto"/>
              <w:rPr>
                <w:sz w:val="26"/>
                <w:szCs w:val="26"/>
              </w:rPr>
            </w:pPr>
            <w:r>
              <w:rPr>
                <w:sz w:val="26"/>
                <w:szCs w:val="26"/>
              </w:rPr>
              <w:t>TokenValue</w:t>
            </w:r>
          </w:p>
        </w:tc>
        <w:tc>
          <w:tcPr>
            <w:tcW w:w="1555" w:type="dxa"/>
          </w:tcPr>
          <w:p w14:paraId="05A890E5" w14:textId="77777777" w:rsidR="005447E4" w:rsidRDefault="00000000">
            <w:pPr>
              <w:spacing w:line="360" w:lineRule="auto"/>
              <w:rPr>
                <w:sz w:val="26"/>
                <w:szCs w:val="26"/>
              </w:rPr>
            </w:pPr>
            <w:r>
              <w:rPr>
                <w:sz w:val="26"/>
                <w:szCs w:val="26"/>
              </w:rPr>
              <w:t>Char</w:t>
            </w:r>
          </w:p>
        </w:tc>
        <w:tc>
          <w:tcPr>
            <w:tcW w:w="938" w:type="dxa"/>
          </w:tcPr>
          <w:p w14:paraId="2ECB5EDC" w14:textId="77777777" w:rsidR="005447E4" w:rsidRDefault="00000000">
            <w:pPr>
              <w:spacing w:line="360" w:lineRule="auto"/>
              <w:rPr>
                <w:sz w:val="26"/>
                <w:szCs w:val="26"/>
              </w:rPr>
            </w:pPr>
            <w:r>
              <w:rPr>
                <w:sz w:val="26"/>
                <w:szCs w:val="26"/>
              </w:rPr>
              <w:t>64</w:t>
            </w:r>
          </w:p>
        </w:tc>
        <w:tc>
          <w:tcPr>
            <w:tcW w:w="806" w:type="dxa"/>
          </w:tcPr>
          <w:p w14:paraId="4B02E434" w14:textId="77777777" w:rsidR="005447E4" w:rsidRDefault="005447E4">
            <w:pPr>
              <w:spacing w:line="360" w:lineRule="auto"/>
              <w:rPr>
                <w:sz w:val="26"/>
                <w:szCs w:val="26"/>
              </w:rPr>
            </w:pPr>
          </w:p>
        </w:tc>
        <w:tc>
          <w:tcPr>
            <w:tcW w:w="2150" w:type="dxa"/>
          </w:tcPr>
          <w:p w14:paraId="48F98744" w14:textId="77777777" w:rsidR="005447E4" w:rsidRDefault="00000000">
            <w:pPr>
              <w:spacing w:line="360" w:lineRule="auto"/>
              <w:rPr>
                <w:sz w:val="26"/>
                <w:szCs w:val="26"/>
              </w:rPr>
            </w:pPr>
            <w:r>
              <w:rPr>
                <w:sz w:val="26"/>
                <w:szCs w:val="26"/>
              </w:rPr>
              <w:t>Value Token</w:t>
            </w:r>
          </w:p>
        </w:tc>
      </w:tr>
      <w:tr w:rsidR="005447E4" w14:paraId="6882EF03" w14:textId="77777777">
        <w:tc>
          <w:tcPr>
            <w:tcW w:w="712" w:type="dxa"/>
          </w:tcPr>
          <w:p w14:paraId="1BB7A57D" w14:textId="77777777" w:rsidR="005447E4" w:rsidRDefault="00000000">
            <w:pPr>
              <w:spacing w:line="360" w:lineRule="auto"/>
              <w:rPr>
                <w:sz w:val="26"/>
                <w:szCs w:val="26"/>
              </w:rPr>
            </w:pPr>
            <w:r>
              <w:rPr>
                <w:sz w:val="26"/>
                <w:szCs w:val="26"/>
              </w:rPr>
              <w:t>4</w:t>
            </w:r>
          </w:p>
        </w:tc>
        <w:tc>
          <w:tcPr>
            <w:tcW w:w="2469" w:type="dxa"/>
          </w:tcPr>
          <w:p w14:paraId="6F547696" w14:textId="77777777" w:rsidR="005447E4" w:rsidRDefault="00000000">
            <w:pPr>
              <w:spacing w:line="360" w:lineRule="auto"/>
              <w:rPr>
                <w:sz w:val="26"/>
                <w:szCs w:val="26"/>
              </w:rPr>
            </w:pPr>
            <w:r>
              <w:rPr>
                <w:sz w:val="26"/>
                <w:szCs w:val="26"/>
              </w:rPr>
              <w:t>Expiry</w:t>
            </w:r>
          </w:p>
        </w:tc>
        <w:tc>
          <w:tcPr>
            <w:tcW w:w="1555" w:type="dxa"/>
          </w:tcPr>
          <w:p w14:paraId="165651F4" w14:textId="77777777" w:rsidR="005447E4" w:rsidRDefault="00000000">
            <w:pPr>
              <w:spacing w:line="360" w:lineRule="auto"/>
              <w:rPr>
                <w:sz w:val="26"/>
                <w:szCs w:val="26"/>
              </w:rPr>
            </w:pPr>
            <w:r>
              <w:rPr>
                <w:sz w:val="26"/>
                <w:szCs w:val="26"/>
              </w:rPr>
              <w:t>Datetime2</w:t>
            </w:r>
          </w:p>
        </w:tc>
        <w:tc>
          <w:tcPr>
            <w:tcW w:w="938" w:type="dxa"/>
          </w:tcPr>
          <w:p w14:paraId="0892C20E" w14:textId="77777777" w:rsidR="005447E4" w:rsidRDefault="00000000">
            <w:pPr>
              <w:spacing w:line="360" w:lineRule="auto"/>
              <w:rPr>
                <w:sz w:val="26"/>
                <w:szCs w:val="26"/>
              </w:rPr>
            </w:pPr>
            <w:r>
              <w:rPr>
                <w:sz w:val="26"/>
                <w:szCs w:val="26"/>
              </w:rPr>
              <w:t>7</w:t>
            </w:r>
          </w:p>
        </w:tc>
        <w:tc>
          <w:tcPr>
            <w:tcW w:w="806" w:type="dxa"/>
          </w:tcPr>
          <w:p w14:paraId="012B4059" w14:textId="77777777" w:rsidR="005447E4" w:rsidRDefault="005447E4">
            <w:pPr>
              <w:spacing w:line="360" w:lineRule="auto"/>
              <w:rPr>
                <w:sz w:val="26"/>
                <w:szCs w:val="26"/>
              </w:rPr>
            </w:pPr>
          </w:p>
        </w:tc>
        <w:tc>
          <w:tcPr>
            <w:tcW w:w="2150" w:type="dxa"/>
          </w:tcPr>
          <w:p w14:paraId="73503EB7" w14:textId="77777777" w:rsidR="005447E4" w:rsidRDefault="00000000" w:rsidP="00CE6393">
            <w:pPr>
              <w:keepNext/>
              <w:spacing w:line="360" w:lineRule="auto"/>
              <w:rPr>
                <w:sz w:val="26"/>
                <w:szCs w:val="26"/>
              </w:rPr>
            </w:pPr>
            <w:r>
              <w:rPr>
                <w:sz w:val="26"/>
                <w:szCs w:val="26"/>
              </w:rPr>
              <w:t>Thời gian hết hạn</w:t>
            </w:r>
          </w:p>
        </w:tc>
      </w:tr>
    </w:tbl>
    <w:p w14:paraId="6DBDC160" w14:textId="7BF4D52D" w:rsidR="00CE6393" w:rsidRDefault="00CE6393" w:rsidP="00F906CF">
      <w:pPr>
        <w:pStyle w:val="Caption"/>
        <w:rPr>
          <w:ins w:id="2084" w:author="ĐÀNG ANH MIN ROG" w:date="2023-06-11T00:44:00Z"/>
        </w:rPr>
      </w:pPr>
      <w:bookmarkStart w:id="2085" w:name="_heading=h.1664s55" w:colFirst="0" w:colLast="0"/>
      <w:bookmarkStart w:id="2086" w:name="_Toc137336777"/>
      <w:bookmarkStart w:id="2087" w:name="_Toc137359541"/>
      <w:bookmarkStart w:id="2088" w:name="_Toc136708264"/>
      <w:bookmarkEnd w:id="2085"/>
      <w:ins w:id="2089" w:author="ĐÀNG ANH MIN ROG" w:date="2023-06-11T00:44:00Z">
        <w:r>
          <w:t xml:space="preserve">Bảng </w:t>
        </w:r>
        <w:r>
          <w:fldChar w:fldCharType="begin"/>
        </w:r>
        <w:r>
          <w:instrText xml:space="preserve"> STYLEREF 1 \s </w:instrText>
        </w:r>
      </w:ins>
      <w:r>
        <w:fldChar w:fldCharType="separate"/>
      </w:r>
      <w:r>
        <w:rPr>
          <w:noProof/>
        </w:rPr>
        <w:t>3</w:t>
      </w:r>
      <w:ins w:id="2090" w:author="ĐÀNG ANH MIN ROG" w:date="2023-06-11T00:44:00Z">
        <w:r>
          <w:fldChar w:fldCharType="end"/>
        </w:r>
        <w:r>
          <w:t>.</w:t>
        </w:r>
        <w:r>
          <w:fldChar w:fldCharType="begin"/>
        </w:r>
        <w:r>
          <w:instrText xml:space="preserve"> SEQ Bảng \* ARABIC \s 1 </w:instrText>
        </w:r>
      </w:ins>
      <w:r>
        <w:fldChar w:fldCharType="separate"/>
      </w:r>
      <w:ins w:id="2091" w:author="ĐÀNG ANH MIN ROG" w:date="2023-06-11T00:44:00Z">
        <w:r>
          <w:rPr>
            <w:noProof/>
          </w:rPr>
          <w:t>10</w:t>
        </w:r>
        <w:r>
          <w:fldChar w:fldCharType="end"/>
        </w:r>
        <w:r>
          <w:t xml:space="preserve">. </w:t>
        </w:r>
        <w:r w:rsidRPr="004738A9">
          <w:t>Token</w:t>
        </w:r>
        <w:bookmarkEnd w:id="2086"/>
        <w:bookmarkEnd w:id="2087"/>
      </w:ins>
    </w:p>
    <w:p w14:paraId="02182720" w14:textId="106771D3" w:rsidR="005447E4" w:rsidDel="00CE6393" w:rsidRDefault="00BD5FA5" w:rsidP="0078568E">
      <w:pPr>
        <w:pStyle w:val="Caption"/>
        <w:rPr>
          <w:del w:id="2092" w:author="ĐÀNG ANH MIN ROG" w:date="2023-06-11T00:44:00Z"/>
          <w:color w:val="44546A"/>
          <w:sz w:val="26"/>
          <w:szCs w:val="26"/>
        </w:rPr>
      </w:pPr>
      <w:del w:id="2093" w:author="ĐÀNG ANH MIN ROG" w:date="2023-06-11T00:44:00Z">
        <w:r w:rsidDel="00CE6393">
          <w:lastRenderedPageBreak/>
          <w:delText xml:space="preserve">Bảng </w:delText>
        </w:r>
      </w:del>
      <w:del w:id="2094" w:author="ĐÀNG ANH MIN ROG" w:date="2023-06-11T00:35:00Z">
        <w:r w:rsidDel="00320DE0">
          <w:fldChar w:fldCharType="begin"/>
        </w:r>
        <w:r w:rsidDel="00320DE0">
          <w:delInstrText xml:space="preserve"> SEQ Bảng \* ARABIC </w:delInstrText>
        </w:r>
        <w:r w:rsidDel="00320DE0">
          <w:fldChar w:fldCharType="separate"/>
        </w:r>
        <w:r w:rsidDel="00320DE0">
          <w:rPr>
            <w:noProof/>
          </w:rPr>
          <w:delText>10</w:delText>
        </w:r>
        <w:r w:rsidDel="00320DE0">
          <w:rPr>
            <w:noProof/>
          </w:rPr>
          <w:fldChar w:fldCharType="end"/>
        </w:r>
      </w:del>
      <w:del w:id="2095" w:author="ĐÀNG ANH MIN ROG" w:date="2023-06-11T00:44:00Z">
        <w:r w:rsidDel="00CE6393">
          <w:delText xml:space="preserve">. </w:delText>
        </w:r>
        <w:r w:rsidRPr="00632FC1" w:rsidDel="00CE6393">
          <w:delText>Token</w:delText>
        </w:r>
        <w:bookmarkEnd w:id="2088"/>
      </w:del>
    </w:p>
    <w:p w14:paraId="73A1B2B7" w14:textId="77777777" w:rsidR="005447E4" w:rsidRDefault="00000000">
      <w:pPr>
        <w:numPr>
          <w:ilvl w:val="0"/>
          <w:numId w:val="2"/>
        </w:numPr>
        <w:jc w:val="both"/>
        <w:rPr>
          <w:sz w:val="26"/>
          <w:szCs w:val="26"/>
        </w:rPr>
      </w:pPr>
      <w:r>
        <w:rPr>
          <w:sz w:val="26"/>
          <w:szCs w:val="26"/>
        </w:rPr>
        <w:t>Bảng Favorite</w:t>
      </w:r>
    </w:p>
    <w:tbl>
      <w:tblPr>
        <w:tblStyle w:val="afb"/>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2"/>
        <w:gridCol w:w="2469"/>
        <w:gridCol w:w="1555"/>
        <w:gridCol w:w="938"/>
        <w:gridCol w:w="806"/>
        <w:gridCol w:w="2150"/>
      </w:tblGrid>
      <w:tr w:rsidR="005447E4" w14:paraId="01F6B262" w14:textId="77777777">
        <w:tc>
          <w:tcPr>
            <w:tcW w:w="712" w:type="dxa"/>
          </w:tcPr>
          <w:p w14:paraId="1D520A40" w14:textId="77777777" w:rsidR="005447E4" w:rsidRDefault="00000000">
            <w:pPr>
              <w:spacing w:line="360" w:lineRule="auto"/>
              <w:rPr>
                <w:sz w:val="26"/>
                <w:szCs w:val="26"/>
              </w:rPr>
            </w:pPr>
            <w:r>
              <w:rPr>
                <w:sz w:val="26"/>
                <w:szCs w:val="26"/>
              </w:rPr>
              <w:t>STT</w:t>
            </w:r>
          </w:p>
        </w:tc>
        <w:tc>
          <w:tcPr>
            <w:tcW w:w="2469" w:type="dxa"/>
          </w:tcPr>
          <w:p w14:paraId="6F5FF5B7" w14:textId="77777777" w:rsidR="005447E4" w:rsidRDefault="00000000">
            <w:pPr>
              <w:spacing w:line="360" w:lineRule="auto"/>
              <w:rPr>
                <w:sz w:val="26"/>
                <w:szCs w:val="26"/>
              </w:rPr>
            </w:pPr>
            <w:r>
              <w:rPr>
                <w:sz w:val="26"/>
                <w:szCs w:val="26"/>
              </w:rPr>
              <w:t>Tên Thuộc tính</w:t>
            </w:r>
          </w:p>
        </w:tc>
        <w:tc>
          <w:tcPr>
            <w:tcW w:w="1555" w:type="dxa"/>
          </w:tcPr>
          <w:p w14:paraId="4F625DB9" w14:textId="77777777" w:rsidR="005447E4" w:rsidRDefault="00000000">
            <w:pPr>
              <w:spacing w:line="360" w:lineRule="auto"/>
              <w:rPr>
                <w:sz w:val="26"/>
                <w:szCs w:val="26"/>
              </w:rPr>
            </w:pPr>
            <w:r>
              <w:rPr>
                <w:sz w:val="26"/>
                <w:szCs w:val="26"/>
              </w:rPr>
              <w:t>Kiểu dữ liệu</w:t>
            </w:r>
          </w:p>
        </w:tc>
        <w:tc>
          <w:tcPr>
            <w:tcW w:w="938" w:type="dxa"/>
          </w:tcPr>
          <w:p w14:paraId="0BB25FF2" w14:textId="77777777" w:rsidR="005447E4" w:rsidRDefault="00000000">
            <w:pPr>
              <w:spacing w:line="360" w:lineRule="auto"/>
              <w:rPr>
                <w:sz w:val="26"/>
                <w:szCs w:val="26"/>
              </w:rPr>
            </w:pPr>
            <w:r>
              <w:rPr>
                <w:sz w:val="26"/>
                <w:szCs w:val="26"/>
              </w:rPr>
              <w:t xml:space="preserve">Độ dài </w:t>
            </w:r>
          </w:p>
        </w:tc>
        <w:tc>
          <w:tcPr>
            <w:tcW w:w="806" w:type="dxa"/>
          </w:tcPr>
          <w:p w14:paraId="5517834E" w14:textId="77777777" w:rsidR="005447E4" w:rsidRDefault="00000000">
            <w:pPr>
              <w:spacing w:line="360" w:lineRule="auto"/>
              <w:rPr>
                <w:sz w:val="26"/>
                <w:szCs w:val="26"/>
              </w:rPr>
            </w:pPr>
            <w:r>
              <w:rPr>
                <w:sz w:val="26"/>
                <w:szCs w:val="26"/>
              </w:rPr>
              <w:t>Khóa</w:t>
            </w:r>
          </w:p>
        </w:tc>
        <w:tc>
          <w:tcPr>
            <w:tcW w:w="2150" w:type="dxa"/>
          </w:tcPr>
          <w:p w14:paraId="0215309D" w14:textId="77777777" w:rsidR="005447E4" w:rsidRDefault="00000000">
            <w:pPr>
              <w:spacing w:line="360" w:lineRule="auto"/>
              <w:rPr>
                <w:sz w:val="26"/>
                <w:szCs w:val="26"/>
              </w:rPr>
            </w:pPr>
            <w:r>
              <w:rPr>
                <w:sz w:val="26"/>
                <w:szCs w:val="26"/>
              </w:rPr>
              <w:t>Mô tả</w:t>
            </w:r>
          </w:p>
        </w:tc>
      </w:tr>
      <w:tr w:rsidR="005447E4" w14:paraId="1E835B5E" w14:textId="77777777">
        <w:tc>
          <w:tcPr>
            <w:tcW w:w="712" w:type="dxa"/>
          </w:tcPr>
          <w:p w14:paraId="702607AF" w14:textId="77777777" w:rsidR="005447E4" w:rsidRDefault="00000000">
            <w:pPr>
              <w:spacing w:line="360" w:lineRule="auto"/>
              <w:rPr>
                <w:sz w:val="26"/>
                <w:szCs w:val="26"/>
              </w:rPr>
            </w:pPr>
            <w:r>
              <w:rPr>
                <w:sz w:val="26"/>
                <w:szCs w:val="26"/>
              </w:rPr>
              <w:t>1</w:t>
            </w:r>
          </w:p>
        </w:tc>
        <w:tc>
          <w:tcPr>
            <w:tcW w:w="2469" w:type="dxa"/>
          </w:tcPr>
          <w:p w14:paraId="7E01AA3E" w14:textId="77777777" w:rsidR="005447E4" w:rsidRDefault="00000000">
            <w:pPr>
              <w:spacing w:line="360" w:lineRule="auto"/>
              <w:rPr>
                <w:sz w:val="26"/>
                <w:szCs w:val="26"/>
              </w:rPr>
            </w:pPr>
            <w:r>
              <w:rPr>
                <w:sz w:val="26"/>
                <w:szCs w:val="26"/>
              </w:rPr>
              <w:t>ProductID</w:t>
            </w:r>
          </w:p>
        </w:tc>
        <w:tc>
          <w:tcPr>
            <w:tcW w:w="1555" w:type="dxa"/>
          </w:tcPr>
          <w:p w14:paraId="20ED17D1" w14:textId="77777777" w:rsidR="005447E4" w:rsidRDefault="00000000">
            <w:pPr>
              <w:spacing w:line="360" w:lineRule="auto"/>
              <w:rPr>
                <w:sz w:val="26"/>
                <w:szCs w:val="26"/>
              </w:rPr>
            </w:pPr>
            <w:r>
              <w:rPr>
                <w:sz w:val="26"/>
                <w:szCs w:val="26"/>
              </w:rPr>
              <w:t>Int</w:t>
            </w:r>
          </w:p>
        </w:tc>
        <w:tc>
          <w:tcPr>
            <w:tcW w:w="938" w:type="dxa"/>
          </w:tcPr>
          <w:p w14:paraId="42B77A2D" w14:textId="77777777" w:rsidR="005447E4" w:rsidRDefault="005447E4">
            <w:pPr>
              <w:spacing w:line="360" w:lineRule="auto"/>
              <w:rPr>
                <w:sz w:val="26"/>
                <w:szCs w:val="26"/>
              </w:rPr>
            </w:pPr>
          </w:p>
        </w:tc>
        <w:tc>
          <w:tcPr>
            <w:tcW w:w="806" w:type="dxa"/>
          </w:tcPr>
          <w:p w14:paraId="13D6F49B" w14:textId="77777777" w:rsidR="005447E4" w:rsidRDefault="00000000">
            <w:pPr>
              <w:spacing w:line="360" w:lineRule="auto"/>
              <w:rPr>
                <w:sz w:val="26"/>
                <w:szCs w:val="26"/>
              </w:rPr>
            </w:pPr>
            <w:r>
              <w:rPr>
                <w:sz w:val="26"/>
                <w:szCs w:val="26"/>
              </w:rPr>
              <w:t>PK</w:t>
            </w:r>
          </w:p>
        </w:tc>
        <w:tc>
          <w:tcPr>
            <w:tcW w:w="2150" w:type="dxa"/>
          </w:tcPr>
          <w:p w14:paraId="38729322" w14:textId="77777777" w:rsidR="005447E4" w:rsidRDefault="00000000">
            <w:pPr>
              <w:spacing w:line="360" w:lineRule="auto"/>
              <w:rPr>
                <w:sz w:val="26"/>
                <w:szCs w:val="26"/>
              </w:rPr>
            </w:pPr>
            <w:r>
              <w:rPr>
                <w:sz w:val="26"/>
                <w:szCs w:val="26"/>
              </w:rPr>
              <w:t>Id Sản phẩm</w:t>
            </w:r>
          </w:p>
        </w:tc>
      </w:tr>
      <w:tr w:rsidR="005447E4" w14:paraId="55861411" w14:textId="77777777">
        <w:tc>
          <w:tcPr>
            <w:tcW w:w="712" w:type="dxa"/>
          </w:tcPr>
          <w:p w14:paraId="3054DAB9" w14:textId="77777777" w:rsidR="005447E4" w:rsidRDefault="00000000">
            <w:pPr>
              <w:spacing w:line="360" w:lineRule="auto"/>
              <w:rPr>
                <w:sz w:val="26"/>
                <w:szCs w:val="26"/>
              </w:rPr>
            </w:pPr>
            <w:r>
              <w:rPr>
                <w:sz w:val="26"/>
                <w:szCs w:val="26"/>
              </w:rPr>
              <w:t>2</w:t>
            </w:r>
          </w:p>
        </w:tc>
        <w:tc>
          <w:tcPr>
            <w:tcW w:w="2469" w:type="dxa"/>
          </w:tcPr>
          <w:p w14:paraId="4257C02D" w14:textId="77777777" w:rsidR="005447E4" w:rsidRDefault="00000000">
            <w:pPr>
              <w:spacing w:line="360" w:lineRule="auto"/>
              <w:rPr>
                <w:sz w:val="26"/>
                <w:szCs w:val="26"/>
              </w:rPr>
            </w:pPr>
            <w:r>
              <w:rPr>
                <w:sz w:val="26"/>
                <w:szCs w:val="26"/>
              </w:rPr>
              <w:t>CustomerID</w:t>
            </w:r>
          </w:p>
        </w:tc>
        <w:tc>
          <w:tcPr>
            <w:tcW w:w="1555" w:type="dxa"/>
          </w:tcPr>
          <w:p w14:paraId="3B745770" w14:textId="77777777" w:rsidR="005447E4" w:rsidRDefault="00000000">
            <w:pPr>
              <w:spacing w:line="360" w:lineRule="auto"/>
              <w:rPr>
                <w:sz w:val="26"/>
                <w:szCs w:val="26"/>
              </w:rPr>
            </w:pPr>
            <w:r>
              <w:rPr>
                <w:sz w:val="26"/>
                <w:szCs w:val="26"/>
              </w:rPr>
              <w:t>Int</w:t>
            </w:r>
          </w:p>
        </w:tc>
        <w:tc>
          <w:tcPr>
            <w:tcW w:w="938" w:type="dxa"/>
          </w:tcPr>
          <w:p w14:paraId="794B3C66" w14:textId="77777777" w:rsidR="005447E4" w:rsidRDefault="005447E4">
            <w:pPr>
              <w:spacing w:line="360" w:lineRule="auto"/>
              <w:rPr>
                <w:sz w:val="26"/>
                <w:szCs w:val="26"/>
              </w:rPr>
            </w:pPr>
          </w:p>
        </w:tc>
        <w:tc>
          <w:tcPr>
            <w:tcW w:w="806" w:type="dxa"/>
          </w:tcPr>
          <w:p w14:paraId="565917A7" w14:textId="77777777" w:rsidR="005447E4" w:rsidRDefault="00000000">
            <w:pPr>
              <w:spacing w:line="360" w:lineRule="auto"/>
              <w:rPr>
                <w:sz w:val="26"/>
                <w:szCs w:val="26"/>
              </w:rPr>
            </w:pPr>
            <w:r>
              <w:rPr>
                <w:sz w:val="26"/>
                <w:szCs w:val="26"/>
              </w:rPr>
              <w:t>PK</w:t>
            </w:r>
          </w:p>
        </w:tc>
        <w:tc>
          <w:tcPr>
            <w:tcW w:w="2150" w:type="dxa"/>
          </w:tcPr>
          <w:p w14:paraId="32ED5296" w14:textId="77777777" w:rsidR="005447E4" w:rsidRDefault="00000000">
            <w:pPr>
              <w:spacing w:line="360" w:lineRule="auto"/>
              <w:rPr>
                <w:sz w:val="26"/>
                <w:szCs w:val="26"/>
              </w:rPr>
            </w:pPr>
            <w:r>
              <w:rPr>
                <w:sz w:val="26"/>
                <w:szCs w:val="26"/>
              </w:rPr>
              <w:t>Id Khách hàng</w:t>
            </w:r>
          </w:p>
        </w:tc>
      </w:tr>
      <w:tr w:rsidR="005447E4" w14:paraId="60DBD349" w14:textId="77777777">
        <w:tc>
          <w:tcPr>
            <w:tcW w:w="712" w:type="dxa"/>
          </w:tcPr>
          <w:p w14:paraId="13BCA645" w14:textId="77777777" w:rsidR="005447E4" w:rsidRDefault="00000000">
            <w:pPr>
              <w:spacing w:line="360" w:lineRule="auto"/>
              <w:rPr>
                <w:sz w:val="26"/>
                <w:szCs w:val="26"/>
              </w:rPr>
            </w:pPr>
            <w:r>
              <w:rPr>
                <w:sz w:val="26"/>
                <w:szCs w:val="26"/>
              </w:rPr>
              <w:t>3</w:t>
            </w:r>
          </w:p>
        </w:tc>
        <w:tc>
          <w:tcPr>
            <w:tcW w:w="2469" w:type="dxa"/>
          </w:tcPr>
          <w:p w14:paraId="47437397" w14:textId="77777777" w:rsidR="005447E4" w:rsidRDefault="00000000">
            <w:pPr>
              <w:spacing w:line="360" w:lineRule="auto"/>
              <w:rPr>
                <w:sz w:val="26"/>
                <w:szCs w:val="26"/>
              </w:rPr>
            </w:pPr>
            <w:r>
              <w:rPr>
                <w:sz w:val="26"/>
                <w:szCs w:val="26"/>
              </w:rPr>
              <w:t>PRDateCreated</w:t>
            </w:r>
          </w:p>
        </w:tc>
        <w:tc>
          <w:tcPr>
            <w:tcW w:w="1555" w:type="dxa"/>
          </w:tcPr>
          <w:p w14:paraId="01B64F7C" w14:textId="77777777" w:rsidR="005447E4" w:rsidRDefault="00000000">
            <w:pPr>
              <w:spacing w:line="360" w:lineRule="auto"/>
              <w:rPr>
                <w:sz w:val="26"/>
                <w:szCs w:val="26"/>
              </w:rPr>
            </w:pPr>
            <w:r>
              <w:rPr>
                <w:sz w:val="26"/>
                <w:szCs w:val="26"/>
              </w:rPr>
              <w:t>Datetime2</w:t>
            </w:r>
          </w:p>
        </w:tc>
        <w:tc>
          <w:tcPr>
            <w:tcW w:w="938" w:type="dxa"/>
          </w:tcPr>
          <w:p w14:paraId="4A14038A" w14:textId="77777777" w:rsidR="005447E4" w:rsidRDefault="00000000">
            <w:pPr>
              <w:spacing w:line="360" w:lineRule="auto"/>
              <w:rPr>
                <w:sz w:val="26"/>
                <w:szCs w:val="26"/>
              </w:rPr>
            </w:pPr>
            <w:r>
              <w:rPr>
                <w:sz w:val="26"/>
                <w:szCs w:val="26"/>
              </w:rPr>
              <w:t>7</w:t>
            </w:r>
          </w:p>
        </w:tc>
        <w:tc>
          <w:tcPr>
            <w:tcW w:w="806" w:type="dxa"/>
          </w:tcPr>
          <w:p w14:paraId="7CD8A783" w14:textId="77777777" w:rsidR="005447E4" w:rsidRDefault="005447E4">
            <w:pPr>
              <w:spacing w:line="360" w:lineRule="auto"/>
              <w:rPr>
                <w:sz w:val="26"/>
                <w:szCs w:val="26"/>
              </w:rPr>
            </w:pPr>
          </w:p>
        </w:tc>
        <w:tc>
          <w:tcPr>
            <w:tcW w:w="2150" w:type="dxa"/>
          </w:tcPr>
          <w:p w14:paraId="1E9F5064" w14:textId="77777777" w:rsidR="005447E4" w:rsidRDefault="00000000" w:rsidP="00CE6393">
            <w:pPr>
              <w:keepNext/>
              <w:spacing w:line="360" w:lineRule="auto"/>
              <w:rPr>
                <w:sz w:val="26"/>
                <w:szCs w:val="26"/>
              </w:rPr>
            </w:pPr>
            <w:r>
              <w:rPr>
                <w:sz w:val="26"/>
                <w:szCs w:val="26"/>
              </w:rPr>
              <w:t>Ngày thêm</w:t>
            </w:r>
          </w:p>
        </w:tc>
      </w:tr>
    </w:tbl>
    <w:p w14:paraId="7F7EAF47" w14:textId="1833D407" w:rsidR="00CE6393" w:rsidRDefault="00CE6393" w:rsidP="00F906CF">
      <w:pPr>
        <w:pStyle w:val="Caption"/>
        <w:rPr>
          <w:ins w:id="2096" w:author="ĐÀNG ANH MIN ROG" w:date="2023-06-11T00:44:00Z"/>
        </w:rPr>
      </w:pPr>
      <w:bookmarkStart w:id="2097" w:name="_heading=h.3q5sasy" w:colFirst="0" w:colLast="0"/>
      <w:bookmarkStart w:id="2098" w:name="_heading=h.1egqt2p" w:colFirst="0" w:colLast="0"/>
      <w:bookmarkStart w:id="2099" w:name="_Toc137336778"/>
      <w:bookmarkStart w:id="2100" w:name="_Toc137359542"/>
      <w:bookmarkStart w:id="2101" w:name="_Toc136708265"/>
      <w:bookmarkEnd w:id="2097"/>
      <w:bookmarkEnd w:id="2098"/>
      <w:ins w:id="2102" w:author="ĐÀNG ANH MIN ROG" w:date="2023-06-11T00:44:00Z">
        <w:r>
          <w:t xml:space="preserve">Bảng </w:t>
        </w:r>
        <w:r>
          <w:fldChar w:fldCharType="begin"/>
        </w:r>
        <w:r>
          <w:instrText xml:space="preserve"> STYLEREF 1 \s </w:instrText>
        </w:r>
      </w:ins>
      <w:r>
        <w:fldChar w:fldCharType="separate"/>
      </w:r>
      <w:r>
        <w:rPr>
          <w:noProof/>
        </w:rPr>
        <w:t>3</w:t>
      </w:r>
      <w:ins w:id="2103" w:author="ĐÀNG ANH MIN ROG" w:date="2023-06-11T00:44:00Z">
        <w:r>
          <w:fldChar w:fldCharType="end"/>
        </w:r>
        <w:r>
          <w:t>.</w:t>
        </w:r>
        <w:r>
          <w:fldChar w:fldCharType="begin"/>
        </w:r>
        <w:r>
          <w:instrText xml:space="preserve"> SEQ Bảng \* ARABIC \s 1 </w:instrText>
        </w:r>
      </w:ins>
      <w:r>
        <w:fldChar w:fldCharType="separate"/>
      </w:r>
      <w:ins w:id="2104" w:author="ĐÀNG ANH MIN ROG" w:date="2023-06-11T00:44:00Z">
        <w:r>
          <w:rPr>
            <w:noProof/>
          </w:rPr>
          <w:t>11</w:t>
        </w:r>
        <w:r>
          <w:fldChar w:fldCharType="end"/>
        </w:r>
        <w:r>
          <w:t xml:space="preserve">. </w:t>
        </w:r>
        <w:r w:rsidRPr="0034267D">
          <w:t>Favorite</w:t>
        </w:r>
        <w:bookmarkEnd w:id="2099"/>
        <w:bookmarkEnd w:id="2100"/>
      </w:ins>
    </w:p>
    <w:p w14:paraId="3F2EC730" w14:textId="0DDB5C7A" w:rsidR="005447E4" w:rsidDel="00CE6393" w:rsidRDefault="00BD5FA5" w:rsidP="0078568E">
      <w:pPr>
        <w:pStyle w:val="Caption"/>
        <w:rPr>
          <w:del w:id="2105" w:author="ĐÀNG ANH MIN ROG" w:date="2023-06-11T00:44:00Z"/>
          <w:b/>
          <w:sz w:val="26"/>
          <w:szCs w:val="26"/>
        </w:rPr>
      </w:pPr>
      <w:del w:id="2106" w:author="ĐÀNG ANH MIN ROG" w:date="2023-06-11T00:44:00Z">
        <w:r w:rsidDel="00CE6393">
          <w:delText xml:space="preserve">Bảng </w:delText>
        </w:r>
      </w:del>
      <w:del w:id="2107" w:author="ĐÀNG ANH MIN ROG" w:date="2023-06-11T00:35:00Z">
        <w:r w:rsidDel="00320DE0">
          <w:fldChar w:fldCharType="begin"/>
        </w:r>
        <w:r w:rsidDel="00320DE0">
          <w:delInstrText xml:space="preserve"> SEQ Bảng \* ARABIC </w:delInstrText>
        </w:r>
        <w:r w:rsidDel="00320DE0">
          <w:fldChar w:fldCharType="separate"/>
        </w:r>
        <w:r w:rsidDel="00320DE0">
          <w:rPr>
            <w:noProof/>
          </w:rPr>
          <w:delText>11</w:delText>
        </w:r>
        <w:r w:rsidDel="00320DE0">
          <w:rPr>
            <w:noProof/>
          </w:rPr>
          <w:fldChar w:fldCharType="end"/>
        </w:r>
      </w:del>
      <w:del w:id="2108" w:author="ĐÀNG ANH MIN ROG" w:date="2023-06-11T00:44:00Z">
        <w:r w:rsidDel="00CE6393">
          <w:delText xml:space="preserve">. </w:delText>
        </w:r>
        <w:r w:rsidRPr="00BD53F3" w:rsidDel="00CE6393">
          <w:delText>Favorite</w:delText>
        </w:r>
        <w:bookmarkStart w:id="2109" w:name="_Toc137358867"/>
        <w:bookmarkEnd w:id="2101"/>
        <w:bookmarkEnd w:id="2109"/>
      </w:del>
    </w:p>
    <w:p w14:paraId="009C5F6C" w14:textId="77777777" w:rsidR="005447E4" w:rsidRDefault="00000000" w:rsidP="006B0856">
      <w:pPr>
        <w:pStyle w:val="Heading2"/>
      </w:pPr>
      <w:bookmarkStart w:id="2110" w:name="_heading=h.9cty2qa0cbq4" w:colFirst="0" w:colLast="0"/>
      <w:bookmarkStart w:id="2111" w:name="_Toc136708511"/>
      <w:bookmarkStart w:id="2112" w:name="_Toc137358868"/>
      <w:bookmarkEnd w:id="2110"/>
      <w:r>
        <w:t>Giao diện Website</w:t>
      </w:r>
      <w:bookmarkEnd w:id="2111"/>
      <w:bookmarkEnd w:id="2112"/>
    </w:p>
    <w:p w14:paraId="0A0563B1" w14:textId="5D42A669" w:rsidR="005447E4" w:rsidRDefault="00000000" w:rsidP="006B0856">
      <w:pPr>
        <w:pStyle w:val="Heading3"/>
      </w:pPr>
      <w:bookmarkStart w:id="2113" w:name="_heading=h.dwiypojkw3k2" w:colFirst="0" w:colLast="0"/>
      <w:bookmarkStart w:id="2114" w:name="_Toc136708512"/>
      <w:bookmarkStart w:id="2115" w:name="_Toc137358869"/>
      <w:bookmarkEnd w:id="2113"/>
      <w:r>
        <w:t>Các giai đoạn hoàn thành website:</w:t>
      </w:r>
      <w:bookmarkEnd w:id="2114"/>
      <w:bookmarkEnd w:id="2115"/>
    </w:p>
    <w:p w14:paraId="0BCE2C49" w14:textId="77777777" w:rsidR="005447E4" w:rsidRDefault="00000000">
      <w:pPr>
        <w:ind w:firstLine="720"/>
        <w:jc w:val="both"/>
        <w:rPr>
          <w:sz w:val="26"/>
          <w:szCs w:val="26"/>
        </w:rPr>
        <w:pPrChange w:id="2116" w:author="ĐÀNG ANH MIN ROG" w:date="2023-06-11T00:50:00Z">
          <w:pPr>
            <w:numPr>
              <w:numId w:val="5"/>
            </w:numPr>
            <w:ind w:left="720" w:hanging="360"/>
            <w:jc w:val="both"/>
          </w:pPr>
        </w:pPrChange>
      </w:pPr>
      <w:bookmarkStart w:id="2117" w:name="_heading=h.g06ams88q9nx" w:colFirst="0" w:colLast="0"/>
      <w:bookmarkEnd w:id="2117"/>
      <w:commentRangeStart w:id="2118"/>
      <w:r>
        <w:rPr>
          <w:sz w:val="26"/>
          <w:szCs w:val="26"/>
        </w:rPr>
        <w:t>Giai đoạn 1. Tìm hiểu đề tài, thu thập và phân tích yêu cầu của khách hàng. Điều này bao gồm việc xác định chức năng, giao diện, tính năng đặc biệt và yêu cầu kỹ thuật của website thương mại điện tử.</w:t>
      </w:r>
    </w:p>
    <w:p w14:paraId="7F85A739" w14:textId="77777777" w:rsidR="005447E4" w:rsidRDefault="00000000">
      <w:pPr>
        <w:ind w:firstLine="720"/>
        <w:jc w:val="both"/>
        <w:rPr>
          <w:sz w:val="26"/>
          <w:szCs w:val="26"/>
        </w:rPr>
        <w:pPrChange w:id="2119" w:author="ĐÀNG ANH MIN ROG" w:date="2023-06-11T00:50:00Z">
          <w:pPr>
            <w:numPr>
              <w:numId w:val="5"/>
            </w:numPr>
            <w:ind w:left="720" w:hanging="360"/>
            <w:jc w:val="both"/>
          </w:pPr>
        </w:pPrChange>
      </w:pPr>
      <w:bookmarkStart w:id="2120" w:name="_heading=h.dsyszzikkd4m" w:colFirst="0" w:colLast="0"/>
      <w:bookmarkEnd w:id="2120"/>
      <w:r>
        <w:rPr>
          <w:sz w:val="26"/>
          <w:szCs w:val="26"/>
        </w:rPr>
        <w:t xml:space="preserve">Giai đoạn 2. </w:t>
      </w:r>
      <w:del w:id="2121" w:author="ĐÀNG ANH MIN ROG" w:date="2023-06-11T00:50:00Z">
        <w:r w:rsidDel="00D859EA">
          <w:rPr>
            <w:sz w:val="26"/>
            <w:szCs w:val="26"/>
          </w:rPr>
          <w:delText xml:space="preserve"> </w:delText>
        </w:r>
      </w:del>
      <w:r>
        <w:rPr>
          <w:sz w:val="26"/>
          <w:szCs w:val="26"/>
        </w:rPr>
        <w:t>Thiết kế: Tạo ra bản thiết kế giao diện cho website. Điều này bao gồm thiết kế trang chủ, các trang sản phẩm, giỏ hàng, thanh toán, và các trang khác liên quan. Thiết kế cũng bao gồm việc xác định cấu trúc thông tin, sơ đồ dữ liệu và quy trình mua hàng.</w:t>
      </w:r>
    </w:p>
    <w:p w14:paraId="456D2ED4" w14:textId="77777777" w:rsidR="005447E4" w:rsidRDefault="00000000">
      <w:pPr>
        <w:ind w:firstLine="720"/>
        <w:jc w:val="both"/>
        <w:rPr>
          <w:sz w:val="26"/>
          <w:szCs w:val="26"/>
        </w:rPr>
        <w:pPrChange w:id="2122" w:author="ĐÀNG ANH MIN ROG" w:date="2023-06-11T00:50:00Z">
          <w:pPr>
            <w:numPr>
              <w:numId w:val="5"/>
            </w:numPr>
            <w:ind w:left="720" w:hanging="360"/>
            <w:jc w:val="both"/>
          </w:pPr>
        </w:pPrChange>
      </w:pPr>
      <w:bookmarkStart w:id="2123" w:name="_heading=h.ob03yjqlbbf9" w:colFirst="0" w:colLast="0"/>
      <w:bookmarkEnd w:id="2123"/>
      <w:r>
        <w:rPr>
          <w:sz w:val="26"/>
          <w:szCs w:val="26"/>
        </w:rPr>
        <w:t>Giai đoạn 3. Phát triển frontend: Xây dựng giao diện người dùng (frontend) của website. Sử dụng các ngôn ngữ và công cụ như HTML, CSS và JavaScript để tạo ra các trang web tương tác và hấp dẫn.</w:t>
      </w:r>
    </w:p>
    <w:p w14:paraId="08AA59A7" w14:textId="77777777" w:rsidR="005447E4" w:rsidRDefault="00000000">
      <w:pPr>
        <w:ind w:firstLine="720"/>
        <w:jc w:val="both"/>
        <w:rPr>
          <w:sz w:val="26"/>
          <w:szCs w:val="26"/>
        </w:rPr>
        <w:pPrChange w:id="2124" w:author="ĐÀNG ANH MIN ROG" w:date="2023-06-11T00:50:00Z">
          <w:pPr>
            <w:numPr>
              <w:numId w:val="5"/>
            </w:numPr>
            <w:ind w:left="720" w:hanging="360"/>
            <w:jc w:val="both"/>
          </w:pPr>
        </w:pPrChange>
      </w:pPr>
      <w:bookmarkStart w:id="2125" w:name="_heading=h.kfbmpqwajhmn" w:colFirst="0" w:colLast="0"/>
      <w:bookmarkEnd w:id="2125"/>
      <w:r>
        <w:rPr>
          <w:sz w:val="26"/>
          <w:szCs w:val="26"/>
        </w:rPr>
        <w:t>Giai đoạn 4. Phát triển backend: Xây dựng hệ thống backend của website thương mại điện tử. Điều này bao gồm việc lập trình các chức năng đăng nhập, đăng ký, quản lý sản phẩm, quản lý đơn hàng, xử lý thanh toán và tích hợp với các hệ thống thanh toán và giao hàng.</w:t>
      </w:r>
      <w:commentRangeEnd w:id="2118"/>
      <w:r w:rsidR="005938D8">
        <w:rPr>
          <w:rStyle w:val="CommentReference"/>
        </w:rPr>
        <w:commentReference w:id="2118"/>
      </w:r>
    </w:p>
    <w:p w14:paraId="0A3E1EF5" w14:textId="77777777" w:rsidR="005447E4" w:rsidRDefault="00000000">
      <w:pPr>
        <w:ind w:firstLine="720"/>
        <w:jc w:val="both"/>
        <w:rPr>
          <w:sz w:val="26"/>
          <w:szCs w:val="26"/>
        </w:rPr>
        <w:pPrChange w:id="2126" w:author="ĐÀNG ANH MIN ROG" w:date="2023-06-11T00:50:00Z">
          <w:pPr>
            <w:numPr>
              <w:numId w:val="5"/>
            </w:numPr>
            <w:ind w:left="720" w:hanging="360"/>
            <w:jc w:val="both"/>
          </w:pPr>
        </w:pPrChange>
      </w:pPr>
      <w:bookmarkStart w:id="2127" w:name="_heading=h.guqu3wmzrc8o" w:colFirst="0" w:colLast="0"/>
      <w:bookmarkEnd w:id="2127"/>
      <w:r>
        <w:rPr>
          <w:sz w:val="26"/>
          <w:szCs w:val="26"/>
        </w:rPr>
        <w:t>Giai đoạn 5. Xây dựng cơ sở dữ liệu: Một website thương mại điện tử thường cần một cơ sở dữ liệu để lưu trữ thông tin sản phẩm, thông tin khách hàng và các giao dịch. Giai đoạn này liên quan đến thiết kế và triển khai cơ sở dữ liệu, bao gồm việc tạo bảng, quan hệ, chỉ mục và các truy vấn cần thiết.</w:t>
      </w:r>
    </w:p>
    <w:p w14:paraId="0C3654D4" w14:textId="77777777" w:rsidR="005447E4" w:rsidRDefault="00000000">
      <w:pPr>
        <w:ind w:firstLine="720"/>
        <w:jc w:val="both"/>
        <w:rPr>
          <w:sz w:val="26"/>
          <w:szCs w:val="26"/>
        </w:rPr>
        <w:pPrChange w:id="2128" w:author="ĐÀNG ANH MIN ROG" w:date="2023-06-11T00:50:00Z">
          <w:pPr>
            <w:numPr>
              <w:numId w:val="5"/>
            </w:numPr>
            <w:ind w:left="720" w:hanging="360"/>
            <w:jc w:val="both"/>
          </w:pPr>
        </w:pPrChange>
      </w:pPr>
      <w:bookmarkStart w:id="2129" w:name="_heading=h.pj523cypiwky" w:colFirst="0" w:colLast="0"/>
      <w:bookmarkEnd w:id="2129"/>
      <w:r>
        <w:rPr>
          <w:sz w:val="26"/>
          <w:szCs w:val="26"/>
        </w:rPr>
        <w:lastRenderedPageBreak/>
        <w:t>Giai đoạn 6. Kiểm thử và gỡ lỗi: Sau khi hoàn thành phát triển, website thương mại điện tử cần được kiểm thử và gỡ lỗi để đảm bảo tính ổn định và chất lượng. Các kiểm thử bao gồm kiểm thử chức năng, kiểm thử tương thích và kiểm thử hiệu năng.</w:t>
      </w:r>
    </w:p>
    <w:p w14:paraId="1B6108DB" w14:textId="6619FDD6" w:rsidR="005447E4" w:rsidRDefault="00000000" w:rsidP="006B0856">
      <w:pPr>
        <w:pStyle w:val="Heading3"/>
      </w:pPr>
      <w:bookmarkStart w:id="2130" w:name="_heading=h.kxjczitjuwoe" w:colFirst="0" w:colLast="0"/>
      <w:bookmarkStart w:id="2131" w:name="_Toc136708513"/>
      <w:bookmarkStart w:id="2132" w:name="_Toc137358870"/>
      <w:bookmarkEnd w:id="2130"/>
      <w:r>
        <w:t>Giao diện người dùng:</w:t>
      </w:r>
      <w:bookmarkEnd w:id="2131"/>
      <w:bookmarkEnd w:id="2132"/>
    </w:p>
    <w:p w14:paraId="749D8A1B" w14:textId="763AEAD6" w:rsidR="005447E4" w:rsidRDefault="00000000" w:rsidP="006B0856">
      <w:pPr>
        <w:pStyle w:val="Heading4"/>
      </w:pPr>
      <w:bookmarkStart w:id="2133" w:name="_heading=h.17n3falgci46" w:colFirst="0" w:colLast="0"/>
      <w:bookmarkEnd w:id="2133"/>
      <w:r>
        <w:tab/>
        <w:t>Trang chủ:</w:t>
      </w:r>
    </w:p>
    <w:p w14:paraId="5AC811C3" w14:textId="5EBBF055" w:rsidR="005447E4" w:rsidRDefault="00000000">
      <w:pPr>
        <w:ind w:firstLine="720"/>
        <w:jc w:val="both"/>
        <w:rPr>
          <w:sz w:val="26"/>
          <w:szCs w:val="26"/>
        </w:rPr>
        <w:pPrChange w:id="2134" w:author="ĐÀNG ANH MIN ROG" w:date="2023-06-11T03:01:00Z">
          <w:pPr>
            <w:numPr>
              <w:numId w:val="1"/>
            </w:numPr>
            <w:ind w:left="720" w:hanging="360"/>
            <w:jc w:val="both"/>
          </w:pPr>
        </w:pPrChange>
      </w:pPr>
      <w:r>
        <w:rPr>
          <w:sz w:val="26"/>
          <w:szCs w:val="26"/>
        </w:rPr>
        <w:t>Khi khách hàng truy cập vào trang web, họ sẽ thấy trang chủ với một thanh điều hướng rõ ràng, bao gồm các chức năng như đăng nhập, đăng ký, thanh tìm kiếm và trang chính sách.</w:t>
      </w:r>
    </w:p>
    <w:p w14:paraId="485E4BAB" w14:textId="77777777" w:rsidR="005447E4" w:rsidRDefault="00000000">
      <w:pPr>
        <w:ind w:firstLine="720"/>
        <w:jc w:val="both"/>
        <w:rPr>
          <w:sz w:val="26"/>
          <w:szCs w:val="26"/>
        </w:rPr>
        <w:pPrChange w:id="2135" w:author="ĐÀNG ANH MIN ROG" w:date="2023-06-11T03:05:00Z">
          <w:pPr>
            <w:numPr>
              <w:numId w:val="1"/>
            </w:numPr>
            <w:ind w:left="720" w:hanging="360"/>
            <w:jc w:val="both"/>
          </w:pPr>
        </w:pPrChange>
      </w:pPr>
      <w:r>
        <w:rPr>
          <w:sz w:val="26"/>
          <w:szCs w:val="26"/>
        </w:rPr>
        <w:t>Người dùng có thể dễ dàng tìm kiếm những sản phẩm mới nhất thông qua một slide ở đầu trang. Phía dưới slide đó, có hai slide nhỏ hiển thị các sản phẩm bán chạy và sản phẩm mới.</w:t>
      </w:r>
    </w:p>
    <w:p w14:paraId="6489B330" w14:textId="77777777" w:rsidR="005447E4" w:rsidRDefault="00000000">
      <w:pPr>
        <w:ind w:firstLine="720"/>
        <w:jc w:val="both"/>
        <w:rPr>
          <w:sz w:val="26"/>
          <w:szCs w:val="26"/>
        </w:rPr>
        <w:pPrChange w:id="2136" w:author="ĐÀNG ANH MIN ROG" w:date="2023-06-11T03:05:00Z">
          <w:pPr>
            <w:numPr>
              <w:numId w:val="1"/>
            </w:numPr>
            <w:ind w:left="720" w:hanging="360"/>
            <w:jc w:val="both"/>
          </w:pPr>
        </w:pPrChange>
      </w:pPr>
      <w:r>
        <w:rPr>
          <w:sz w:val="26"/>
          <w:szCs w:val="26"/>
        </w:rPr>
        <w:t>Tiếp theo, trang web cung cấp các slide về các bài viết từ MinFood.</w:t>
      </w:r>
    </w:p>
    <w:p w14:paraId="11AC3100" w14:textId="77777777" w:rsidR="005447E4" w:rsidRDefault="00000000">
      <w:pPr>
        <w:ind w:firstLine="720"/>
        <w:jc w:val="both"/>
        <w:rPr>
          <w:sz w:val="26"/>
          <w:szCs w:val="26"/>
        </w:rPr>
        <w:pPrChange w:id="2137" w:author="ĐÀNG ANH MIN ROG" w:date="2023-06-11T03:05:00Z">
          <w:pPr>
            <w:numPr>
              <w:numId w:val="1"/>
            </w:numPr>
            <w:ind w:left="720" w:hanging="360"/>
            <w:jc w:val="both"/>
          </w:pPr>
        </w:pPrChange>
      </w:pPr>
      <w:r>
        <w:rPr>
          <w:sz w:val="26"/>
          <w:szCs w:val="26"/>
        </w:rPr>
        <w:t>Cuối cùng, ở chân trang, người dùng có thể tìm thấy các thông tin cơ bản về MinFood.</w:t>
      </w:r>
    </w:p>
    <w:p w14:paraId="41735A89" w14:textId="77777777" w:rsidR="00BD5FA5" w:rsidRDefault="00000000" w:rsidP="00BD5FA5">
      <w:pPr>
        <w:keepNext/>
      </w:pPr>
      <w:r>
        <w:rPr>
          <w:noProof/>
          <w:sz w:val="26"/>
          <w:szCs w:val="26"/>
        </w:rPr>
        <w:lastRenderedPageBreak/>
        <w:drawing>
          <wp:inline distT="114300" distB="114300" distL="114300" distR="114300" wp14:anchorId="340F8785" wp14:editId="0B86E71E">
            <wp:extent cx="3619500" cy="7391400"/>
            <wp:effectExtent l="0" t="0" r="0" b="0"/>
            <wp:docPr id="11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3619741" cy="7391892"/>
                    </a:xfrm>
                    <a:prstGeom prst="rect">
                      <a:avLst/>
                    </a:prstGeom>
                    <a:ln/>
                  </pic:spPr>
                </pic:pic>
              </a:graphicData>
            </a:graphic>
          </wp:inline>
        </w:drawing>
      </w:r>
    </w:p>
    <w:p w14:paraId="622BE8CA" w14:textId="7A6840CF" w:rsidR="005447E4" w:rsidRDefault="00BD5FA5" w:rsidP="00F906CF">
      <w:pPr>
        <w:pStyle w:val="Caption"/>
        <w:rPr>
          <w:sz w:val="26"/>
          <w:szCs w:val="26"/>
        </w:rPr>
      </w:pPr>
      <w:bookmarkStart w:id="2138" w:name="_Toc136707882"/>
      <w:r>
        <w:t xml:space="preserve">Hình </w:t>
      </w:r>
      <w:fldSimple w:instr=" STYLEREF 1 \s ">
        <w:r w:rsidR="00F36D74">
          <w:rPr>
            <w:noProof/>
          </w:rPr>
          <w:t>3</w:t>
        </w:r>
      </w:fldSimple>
      <w:r w:rsidR="00F36D74">
        <w:t>.</w:t>
      </w:r>
      <w:fldSimple w:instr=" SEQ Hình \* ARABIC \s 1 ">
        <w:r w:rsidR="00F36D74">
          <w:rPr>
            <w:noProof/>
          </w:rPr>
          <w:t>19</w:t>
        </w:r>
      </w:fldSimple>
      <w:r>
        <w:t>. Giao diện Trang chủ</w:t>
      </w:r>
      <w:bookmarkEnd w:id="2138"/>
    </w:p>
    <w:p w14:paraId="498E821F" w14:textId="0BCFE7B6" w:rsidR="005447E4" w:rsidRDefault="00000000" w:rsidP="006B0856">
      <w:pPr>
        <w:pStyle w:val="Heading4"/>
      </w:pPr>
      <w:r>
        <w:lastRenderedPageBreak/>
        <w:t>Đăng ký, đăng nhập:</w:t>
      </w:r>
    </w:p>
    <w:p w14:paraId="7B22B8F3" w14:textId="77777777" w:rsidR="005447E4" w:rsidRDefault="00000000">
      <w:pPr>
        <w:ind w:firstLine="720"/>
        <w:jc w:val="both"/>
        <w:rPr>
          <w:sz w:val="26"/>
          <w:szCs w:val="26"/>
        </w:rPr>
        <w:pPrChange w:id="2139" w:author="ĐÀNG ANH MIN ROG" w:date="2023-06-11T03:06:00Z">
          <w:pPr>
            <w:ind w:left="720" w:firstLine="720"/>
            <w:jc w:val="both"/>
          </w:pPr>
        </w:pPrChange>
      </w:pPr>
      <w:r>
        <w:rPr>
          <w:sz w:val="26"/>
          <w:szCs w:val="26"/>
        </w:rPr>
        <w:t>Khi người dùng nhấp vào nút "Đăng nhập" trên trang menu, họ sẽ được chuyển hướng đến trang đăng nhập vào hệ thống. Tại đây, người dùng sẽ cần điền thông tin tài khoản của mình vào các trường tương ứng. Nếu người dùng nhập sai hoặc bỏ trống thông tin, hệ thống sẽ từ chối đăng nhập và thông báo cho người dùng rằng tên đăng nhập hoặc mật khẩu không chính xác.</w:t>
      </w:r>
    </w:p>
    <w:p w14:paraId="7E1E2C5F" w14:textId="77777777" w:rsidR="005447E4" w:rsidRDefault="00000000">
      <w:pPr>
        <w:ind w:firstLine="720"/>
        <w:jc w:val="both"/>
        <w:rPr>
          <w:sz w:val="26"/>
          <w:szCs w:val="26"/>
        </w:rPr>
        <w:pPrChange w:id="2140" w:author="ĐÀNG ANH MIN ROG" w:date="2023-06-11T03:06:00Z">
          <w:pPr>
            <w:ind w:left="720" w:firstLine="720"/>
            <w:jc w:val="both"/>
          </w:pPr>
        </w:pPrChange>
      </w:pPr>
      <w:r>
        <w:rPr>
          <w:sz w:val="26"/>
          <w:szCs w:val="26"/>
        </w:rPr>
        <w:t>Nếu người dùng nhập đúng thông tin và nhấp vào nút "Đăng nhập", hệ thống sẽ kiểm tra thông tin và chuyển hướng người dùng đến trang chủ của trang web. Tại đây, khách hàng có thể sử dụng đầy đủ các chức năng của hệ thống.</w:t>
      </w:r>
    </w:p>
    <w:p w14:paraId="204C88C8" w14:textId="77777777" w:rsidR="005447E4" w:rsidRDefault="00000000">
      <w:pPr>
        <w:ind w:firstLine="720"/>
        <w:jc w:val="both"/>
        <w:rPr>
          <w:sz w:val="26"/>
          <w:szCs w:val="26"/>
        </w:rPr>
        <w:pPrChange w:id="2141" w:author="ĐÀNG ANH MIN ROG" w:date="2023-06-11T03:07:00Z">
          <w:pPr>
            <w:ind w:left="720" w:firstLine="720"/>
            <w:jc w:val="both"/>
          </w:pPr>
        </w:pPrChange>
      </w:pPr>
      <w:r>
        <w:rPr>
          <w:sz w:val="26"/>
          <w:szCs w:val="26"/>
        </w:rPr>
        <w:t>Nếu người dùng chưa có tài khoản, họ có thể nhấp vào nút "Đăng ký" để tạo tài khoản mới. Người dùng sẽ điền đầy đủ các thông tin yêu cầu. Nếu người dùng nhập không đúng định dạng hoặc bỏ trống thông tin, hệ thống sẽ từ chối việc đăng ký và thông báo lỗi tương ứng. Sau khi nhập đầy đủ thông tin và nhấp vào nút "Đăng ký", hệ thống sẽ kiểm tra xem người dùng đã tồn tại trong cơ sở dữ liệu chưa. Nếu chưa tồn tại, hệ thống cho phép người dùng đăng ký. Trong trường hợp đã tồn tại, hệ thống sẽ thông báo rằng tài khoản đã có trong cơ sở dữ liệu.</w:t>
      </w:r>
    </w:p>
    <w:p w14:paraId="4D0CCACA" w14:textId="77777777" w:rsidR="00BD5FA5" w:rsidRDefault="00000000">
      <w:pPr>
        <w:keepNext/>
        <w:pPrChange w:id="2142" w:author="ĐÀNG ANH MIN ROG" w:date="2023-06-11T03:07:00Z">
          <w:pPr>
            <w:keepNext/>
            <w:ind w:left="720" w:firstLine="720"/>
          </w:pPr>
        </w:pPrChange>
      </w:pPr>
      <w:r>
        <w:rPr>
          <w:noProof/>
          <w:sz w:val="26"/>
          <w:szCs w:val="26"/>
        </w:rPr>
        <w:lastRenderedPageBreak/>
        <w:drawing>
          <wp:inline distT="114300" distB="114300" distL="114300" distR="114300" wp14:anchorId="625F6486" wp14:editId="1A85AA80">
            <wp:extent cx="2379134" cy="3200400"/>
            <wp:effectExtent l="0" t="0" r="2540" b="0"/>
            <wp:docPr id="1129" name="Picture 1129"/>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2386092" cy="3209760"/>
                    </a:xfrm>
                    <a:prstGeom prst="rect">
                      <a:avLst/>
                    </a:prstGeom>
                    <a:ln/>
                  </pic:spPr>
                </pic:pic>
              </a:graphicData>
            </a:graphic>
          </wp:inline>
        </w:drawing>
      </w:r>
    </w:p>
    <w:p w14:paraId="3328140F" w14:textId="321EA8AB" w:rsidR="005447E4" w:rsidRDefault="00BD5FA5" w:rsidP="00F906CF">
      <w:pPr>
        <w:pStyle w:val="Caption"/>
        <w:rPr>
          <w:sz w:val="26"/>
          <w:szCs w:val="26"/>
        </w:rPr>
      </w:pPr>
      <w:bookmarkStart w:id="2143" w:name="_Toc136707883"/>
      <w:r>
        <w:t xml:space="preserve">Hình </w:t>
      </w:r>
      <w:fldSimple w:instr=" STYLEREF 1 \s ">
        <w:r w:rsidR="00F36D74">
          <w:rPr>
            <w:noProof/>
          </w:rPr>
          <w:t>3</w:t>
        </w:r>
      </w:fldSimple>
      <w:r w:rsidR="00F36D74">
        <w:t>.</w:t>
      </w:r>
      <w:fldSimple w:instr=" SEQ Hình \* ARABIC \s 1 ">
        <w:r w:rsidR="00F36D74">
          <w:rPr>
            <w:noProof/>
          </w:rPr>
          <w:t>20</w:t>
        </w:r>
      </w:fldSimple>
      <w:r>
        <w:t>. Giao diện trang Đăng Nhập</w:t>
      </w:r>
      <w:bookmarkEnd w:id="2143"/>
    </w:p>
    <w:p w14:paraId="6F73B262" w14:textId="77777777" w:rsidR="00BD5FA5" w:rsidRDefault="00000000">
      <w:pPr>
        <w:keepNext/>
        <w:ind w:hanging="11"/>
        <w:pPrChange w:id="2144" w:author="ĐÀNG ANH MIN ROG" w:date="2023-06-11T03:08:00Z">
          <w:pPr>
            <w:keepNext/>
            <w:ind w:left="720" w:firstLine="720"/>
          </w:pPr>
        </w:pPrChange>
      </w:pPr>
      <w:r>
        <w:rPr>
          <w:noProof/>
          <w:sz w:val="26"/>
          <w:szCs w:val="26"/>
        </w:rPr>
        <w:drawing>
          <wp:inline distT="114300" distB="114300" distL="114300" distR="114300" wp14:anchorId="1F725680" wp14:editId="4C2FA277">
            <wp:extent cx="2295525" cy="3505200"/>
            <wp:effectExtent l="0" t="0" r="9525" b="0"/>
            <wp:docPr id="110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2295697" cy="3505463"/>
                    </a:xfrm>
                    <a:prstGeom prst="rect">
                      <a:avLst/>
                    </a:prstGeom>
                    <a:ln/>
                  </pic:spPr>
                </pic:pic>
              </a:graphicData>
            </a:graphic>
          </wp:inline>
        </w:drawing>
      </w:r>
    </w:p>
    <w:p w14:paraId="5269E010" w14:textId="7FD5A7C3" w:rsidR="005447E4" w:rsidRDefault="00BD5FA5" w:rsidP="00F906CF">
      <w:pPr>
        <w:pStyle w:val="Caption"/>
        <w:rPr>
          <w:sz w:val="26"/>
          <w:szCs w:val="26"/>
        </w:rPr>
      </w:pPr>
      <w:bookmarkStart w:id="2145" w:name="_Toc136707884"/>
      <w:r>
        <w:t xml:space="preserve">Hình </w:t>
      </w:r>
      <w:fldSimple w:instr=" STYLEREF 1 \s ">
        <w:r w:rsidR="00F36D74">
          <w:rPr>
            <w:noProof/>
          </w:rPr>
          <w:t>3</w:t>
        </w:r>
      </w:fldSimple>
      <w:r w:rsidR="00F36D74">
        <w:t>.</w:t>
      </w:r>
      <w:fldSimple w:instr=" SEQ Hình \* ARABIC \s 1 ">
        <w:r w:rsidR="00F36D74">
          <w:rPr>
            <w:noProof/>
          </w:rPr>
          <w:t>21</w:t>
        </w:r>
      </w:fldSimple>
      <w:r>
        <w:t>. Giao diện trang Đăng ký</w:t>
      </w:r>
      <w:bookmarkEnd w:id="2145"/>
    </w:p>
    <w:p w14:paraId="42C59516" w14:textId="73B0DCF6" w:rsidR="005447E4" w:rsidRDefault="00000000" w:rsidP="006B0856">
      <w:pPr>
        <w:pStyle w:val="Heading4"/>
      </w:pPr>
      <w:r>
        <w:lastRenderedPageBreak/>
        <w:t xml:space="preserve">Trang danh sách sản phẩm: </w:t>
      </w:r>
    </w:p>
    <w:p w14:paraId="30F54D93" w14:textId="77777777" w:rsidR="005447E4" w:rsidRDefault="00000000">
      <w:pPr>
        <w:ind w:firstLine="720"/>
        <w:jc w:val="both"/>
        <w:rPr>
          <w:sz w:val="26"/>
          <w:szCs w:val="26"/>
        </w:rPr>
        <w:pPrChange w:id="2146" w:author="ĐÀNG ANH MIN ROG" w:date="2023-06-11T03:09:00Z">
          <w:pPr>
            <w:ind w:left="720" w:firstLine="720"/>
            <w:jc w:val="both"/>
          </w:pPr>
        </w:pPrChange>
      </w:pPr>
      <w:r>
        <w:rPr>
          <w:sz w:val="26"/>
          <w:szCs w:val="26"/>
        </w:rPr>
        <w:t>Trang web cũng hỗ trợ chia trang để người dùng dễ dàng tìm kiếm. Nếu có nhiều sản phẩm, người dùng có thể điều hướng qua các trang để xem thêm sản phẩm khác.</w:t>
      </w:r>
    </w:p>
    <w:p w14:paraId="4DADDF69" w14:textId="77777777" w:rsidR="005447E4" w:rsidRDefault="00000000">
      <w:pPr>
        <w:ind w:firstLine="720"/>
        <w:jc w:val="both"/>
        <w:rPr>
          <w:sz w:val="26"/>
          <w:szCs w:val="26"/>
        </w:rPr>
        <w:pPrChange w:id="2147" w:author="ĐÀNG ANH MIN ROG" w:date="2023-06-11T03:09:00Z">
          <w:pPr>
            <w:ind w:left="720" w:firstLine="720"/>
            <w:jc w:val="both"/>
          </w:pPr>
        </w:pPrChange>
      </w:pPr>
      <w:r>
        <w:rPr>
          <w:sz w:val="26"/>
          <w:szCs w:val="26"/>
        </w:rPr>
        <w:t>Hơn nữa, trang web cung cấp chức năng lọc (filter) để người dùng có thể sắp xếp danh sách sản phẩm theo các tiêu chí như khuyến mãi, giá, sản phẩm mới nhất, và nhiều tiêu chí khác. Điều này giúp người dùng tìm kiếm sản phẩm một cách dễ dàng và thuận tiện theo sở thích của họ.</w:t>
      </w:r>
    </w:p>
    <w:p w14:paraId="61362417" w14:textId="77777777" w:rsidR="00DA37B3" w:rsidRDefault="00000000" w:rsidP="00DA37B3">
      <w:pPr>
        <w:keepNext/>
      </w:pPr>
      <w:r>
        <w:rPr>
          <w:noProof/>
          <w:sz w:val="26"/>
          <w:szCs w:val="26"/>
        </w:rPr>
        <w:drawing>
          <wp:inline distT="114300" distB="114300" distL="114300" distR="114300" wp14:anchorId="75F1F12C" wp14:editId="7A2C68C7">
            <wp:extent cx="4103077" cy="4595446"/>
            <wp:effectExtent l="0" t="0" r="0" b="0"/>
            <wp:docPr id="11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4121846" cy="4616468"/>
                    </a:xfrm>
                    <a:prstGeom prst="rect">
                      <a:avLst/>
                    </a:prstGeom>
                    <a:ln/>
                  </pic:spPr>
                </pic:pic>
              </a:graphicData>
            </a:graphic>
          </wp:inline>
        </w:drawing>
      </w:r>
    </w:p>
    <w:p w14:paraId="2260A546" w14:textId="2596C1B8" w:rsidR="005447E4" w:rsidRDefault="00DA37B3" w:rsidP="00F906CF">
      <w:pPr>
        <w:pStyle w:val="Caption"/>
        <w:rPr>
          <w:sz w:val="26"/>
          <w:szCs w:val="26"/>
        </w:rPr>
      </w:pPr>
      <w:bookmarkStart w:id="2148" w:name="_Toc136707885"/>
      <w:r>
        <w:t xml:space="preserve">Hình </w:t>
      </w:r>
      <w:fldSimple w:instr=" STYLEREF 1 \s ">
        <w:r w:rsidR="00F36D74">
          <w:rPr>
            <w:noProof/>
          </w:rPr>
          <w:t>3</w:t>
        </w:r>
      </w:fldSimple>
      <w:r w:rsidR="00F36D74">
        <w:t>.</w:t>
      </w:r>
      <w:fldSimple w:instr=" SEQ Hình \* ARABIC \s 1 ">
        <w:r w:rsidR="00F36D74">
          <w:rPr>
            <w:noProof/>
          </w:rPr>
          <w:t>22</w:t>
        </w:r>
      </w:fldSimple>
      <w:r>
        <w:t>. Giao diện t</w:t>
      </w:r>
      <w:r w:rsidRPr="00923278">
        <w:t xml:space="preserve">rang </w:t>
      </w:r>
      <w:r>
        <w:t>D</w:t>
      </w:r>
      <w:r w:rsidRPr="00923278">
        <w:t>anh sách sản phẩm</w:t>
      </w:r>
      <w:bookmarkEnd w:id="2148"/>
    </w:p>
    <w:p w14:paraId="70B13802" w14:textId="77777777" w:rsidR="005447E4" w:rsidRDefault="005447E4">
      <w:pPr>
        <w:rPr>
          <w:sz w:val="26"/>
          <w:szCs w:val="26"/>
        </w:rPr>
      </w:pPr>
    </w:p>
    <w:p w14:paraId="59BE8CCD" w14:textId="77777777" w:rsidR="005447E4" w:rsidRDefault="005447E4">
      <w:pPr>
        <w:rPr>
          <w:sz w:val="26"/>
          <w:szCs w:val="26"/>
        </w:rPr>
      </w:pPr>
    </w:p>
    <w:p w14:paraId="7E2C79D9" w14:textId="14BC9EB2" w:rsidR="005447E4" w:rsidRDefault="00000000" w:rsidP="006B0856">
      <w:pPr>
        <w:pStyle w:val="Heading4"/>
      </w:pPr>
      <w:r>
        <w:lastRenderedPageBreak/>
        <w:t>Trang tìm kiếm:</w:t>
      </w:r>
    </w:p>
    <w:p w14:paraId="0B4B70D2" w14:textId="77777777" w:rsidR="005447E4" w:rsidRDefault="00000000">
      <w:pPr>
        <w:ind w:firstLine="720"/>
        <w:jc w:val="both"/>
        <w:rPr>
          <w:sz w:val="26"/>
          <w:szCs w:val="26"/>
        </w:rPr>
        <w:pPrChange w:id="2149" w:author="ĐÀNG ANH MIN ROG" w:date="2023-06-11T03:32:00Z">
          <w:pPr>
            <w:ind w:left="720" w:firstLine="720"/>
            <w:jc w:val="both"/>
          </w:pPr>
        </w:pPrChange>
      </w:pPr>
      <w:r>
        <w:rPr>
          <w:sz w:val="26"/>
          <w:szCs w:val="26"/>
        </w:rPr>
        <w:t>Khi người dùng nhập từ khóa cần tìm vào thanh tìm kiếm trên trang web, hệ thống sẽ hiển thị các sản phẩm có tên tương đồng với từ khóa đó. Điều này giúp người dùng dễ dàng tìm thấy các sản phẩm liên quan đến từ khóa mà họ nhập.</w:t>
      </w:r>
    </w:p>
    <w:p w14:paraId="6833ECD9" w14:textId="77777777" w:rsidR="005447E4" w:rsidRDefault="00000000">
      <w:pPr>
        <w:ind w:firstLine="720"/>
        <w:jc w:val="both"/>
        <w:rPr>
          <w:sz w:val="26"/>
          <w:szCs w:val="26"/>
        </w:rPr>
        <w:pPrChange w:id="2150" w:author="ĐÀNG ANH MIN ROG" w:date="2023-06-11T03:32:00Z">
          <w:pPr>
            <w:ind w:left="720" w:firstLine="720"/>
            <w:jc w:val="both"/>
          </w:pPr>
        </w:pPrChange>
      </w:pPr>
      <w:r>
        <w:rPr>
          <w:sz w:val="26"/>
          <w:szCs w:val="26"/>
        </w:rPr>
        <w:t>Trang web sẽ tìm kiếm trong cơ sở dữ liệu các sản phẩm có tên tương tự hoặc chứa từ khóa mà người dùng đã nhập. Sau đó, danh sách các sản phẩm tương tự sẽ được hiển thị cho người dùng. Điều này giúp người dùng tiết kiệm thời gian và nhanh chóng tìm thấy những sản phẩm mà họ quan tâm.</w:t>
      </w:r>
    </w:p>
    <w:p w14:paraId="49BE16C3" w14:textId="77777777" w:rsidR="00DA37B3" w:rsidRDefault="00000000" w:rsidP="00DA37B3">
      <w:pPr>
        <w:keepNext/>
      </w:pPr>
      <w:r>
        <w:rPr>
          <w:noProof/>
          <w:sz w:val="26"/>
          <w:szCs w:val="26"/>
        </w:rPr>
        <w:drawing>
          <wp:inline distT="114300" distB="114300" distL="114300" distR="114300" wp14:anchorId="5FFACE66" wp14:editId="63E8D8AA">
            <wp:extent cx="4130040" cy="4183380"/>
            <wp:effectExtent l="0" t="0" r="3810" b="7620"/>
            <wp:docPr id="11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4130408" cy="4183753"/>
                    </a:xfrm>
                    <a:prstGeom prst="rect">
                      <a:avLst/>
                    </a:prstGeom>
                    <a:ln/>
                  </pic:spPr>
                </pic:pic>
              </a:graphicData>
            </a:graphic>
          </wp:inline>
        </w:drawing>
      </w:r>
    </w:p>
    <w:p w14:paraId="00348ACE" w14:textId="42097313" w:rsidR="006B0856" w:rsidRDefault="00DA37B3" w:rsidP="00F906CF">
      <w:pPr>
        <w:pStyle w:val="Caption"/>
        <w:rPr>
          <w:sz w:val="26"/>
          <w:szCs w:val="26"/>
        </w:rPr>
      </w:pPr>
      <w:bookmarkStart w:id="2151" w:name="_Toc136707886"/>
      <w:r>
        <w:t xml:space="preserve">Hình </w:t>
      </w:r>
      <w:fldSimple w:instr=" STYLEREF 1 \s ">
        <w:r w:rsidR="00F36D74">
          <w:rPr>
            <w:noProof/>
          </w:rPr>
          <w:t>3</w:t>
        </w:r>
      </w:fldSimple>
      <w:r w:rsidR="00F36D74">
        <w:t>.</w:t>
      </w:r>
      <w:fldSimple w:instr=" SEQ Hình \* ARABIC \s 1 ">
        <w:r w:rsidR="00F36D74">
          <w:rPr>
            <w:noProof/>
          </w:rPr>
          <w:t>23</w:t>
        </w:r>
      </w:fldSimple>
      <w:r>
        <w:t>. Giao diện t</w:t>
      </w:r>
      <w:r w:rsidRPr="00524D11">
        <w:t>rang tìm kiếm</w:t>
      </w:r>
      <w:bookmarkEnd w:id="2151"/>
    </w:p>
    <w:p w14:paraId="71BE1CD5" w14:textId="6487EEEC" w:rsidR="005447E4" w:rsidRDefault="00000000" w:rsidP="008F29C7">
      <w:pPr>
        <w:pStyle w:val="Heading4"/>
      </w:pPr>
      <w:r>
        <w:t>Trang thay đổi thông tin người dùng:</w:t>
      </w:r>
    </w:p>
    <w:p w14:paraId="256514A9" w14:textId="77928F31" w:rsidR="005447E4" w:rsidRDefault="00F30FBF">
      <w:pPr>
        <w:jc w:val="both"/>
        <w:rPr>
          <w:sz w:val="26"/>
          <w:szCs w:val="26"/>
        </w:rPr>
        <w:pPrChange w:id="2152" w:author="ĐÀNG ANH MIN ROG" w:date="2023-06-11T03:33:00Z">
          <w:pPr>
            <w:ind w:left="720"/>
            <w:jc w:val="both"/>
          </w:pPr>
        </w:pPrChange>
      </w:pPr>
      <w:ins w:id="2153" w:author="ĐÀNG ANH MIN ROG" w:date="2023-06-11T03:34:00Z">
        <w:r>
          <w:rPr>
            <w:b/>
            <w:sz w:val="26"/>
            <w:szCs w:val="26"/>
          </w:rPr>
          <w:lastRenderedPageBreak/>
          <w:tab/>
        </w:r>
      </w:ins>
      <w:del w:id="2154" w:author="ĐÀNG ANH MIN ROG" w:date="2023-06-11T03:33:00Z">
        <w:r w:rsidDel="00F30FBF">
          <w:rPr>
            <w:b/>
            <w:sz w:val="26"/>
            <w:szCs w:val="26"/>
          </w:rPr>
          <w:tab/>
        </w:r>
      </w:del>
      <w:r>
        <w:rPr>
          <w:sz w:val="26"/>
          <w:szCs w:val="26"/>
        </w:rPr>
        <w:t>Trên trang web, người dùng sẽ thấy một phần hiển thị avatar người dùng, tên tài khoản và các thông tin cơ bản mà người dùng đã nhập khi đăng ký tài khoản. Các thông tin này bao gồm họ tên, ngày sinh, giới tính, địa chỉ email và số điện thoại.</w:t>
      </w:r>
    </w:p>
    <w:p w14:paraId="31D665D8" w14:textId="77777777" w:rsidR="005447E4" w:rsidRDefault="00000000">
      <w:pPr>
        <w:ind w:firstLine="720"/>
        <w:jc w:val="both"/>
        <w:rPr>
          <w:sz w:val="26"/>
          <w:szCs w:val="26"/>
        </w:rPr>
        <w:pPrChange w:id="2155" w:author="ĐÀNG ANH MIN ROG" w:date="2023-06-11T03:34:00Z">
          <w:pPr>
            <w:ind w:left="720" w:firstLine="720"/>
            <w:jc w:val="both"/>
          </w:pPr>
        </w:pPrChange>
      </w:pPr>
      <w:r>
        <w:rPr>
          <w:sz w:val="26"/>
          <w:szCs w:val="26"/>
        </w:rPr>
        <w:t>Nếu người dùng muốn chỉnh sửa thông tin cá nhân, họ có thể trực tiếp sửa đổi tại đây và sau đó nhấn nút "Cập nhật" để lưu lại những thay đổi đã được thực hiện.</w:t>
      </w:r>
    </w:p>
    <w:p w14:paraId="090DF021" w14:textId="77777777" w:rsidR="005447E4" w:rsidRDefault="00000000">
      <w:pPr>
        <w:ind w:firstLine="720"/>
        <w:jc w:val="both"/>
        <w:rPr>
          <w:sz w:val="26"/>
          <w:szCs w:val="26"/>
        </w:rPr>
        <w:pPrChange w:id="2156" w:author="ĐÀNG ANH MIN ROG" w:date="2023-06-11T03:34:00Z">
          <w:pPr>
            <w:ind w:left="720" w:firstLine="720"/>
            <w:jc w:val="both"/>
          </w:pPr>
        </w:pPrChange>
      </w:pPr>
      <w:r>
        <w:rPr>
          <w:sz w:val="26"/>
          <w:szCs w:val="26"/>
        </w:rPr>
        <w:t>Ngoài ra, người dùng cũng có thể thay đổi mật khẩu bằng cách chọn "Thay đổi mật khẩu". Người dùng sẽ nhập mật khẩu hiện tại và nhập hai lần mật khẩu mới, sau đó nhấn nút "Cập nhật" để đổi mật khẩu.</w:t>
      </w:r>
    </w:p>
    <w:p w14:paraId="76C1E199" w14:textId="77777777" w:rsidR="005447E4" w:rsidRDefault="00000000">
      <w:pPr>
        <w:ind w:firstLine="720"/>
        <w:jc w:val="both"/>
        <w:rPr>
          <w:sz w:val="26"/>
          <w:szCs w:val="26"/>
        </w:rPr>
        <w:pPrChange w:id="2157" w:author="ĐÀNG ANH MIN ROG" w:date="2023-06-11T03:34:00Z">
          <w:pPr>
            <w:ind w:left="720" w:firstLine="720"/>
            <w:jc w:val="both"/>
          </w:pPr>
        </w:pPrChange>
      </w:pPr>
      <w:r>
        <w:rPr>
          <w:sz w:val="26"/>
          <w:szCs w:val="26"/>
        </w:rPr>
        <w:t>Nếu người dùng muốn đăng xuất khỏi tài khoản, họ có thể chọn "Đăng xuất". Hệ thống sẽ thực hiện việc đăng xuất và đưa người dùng trở lại trang chủ.</w:t>
      </w:r>
    </w:p>
    <w:p w14:paraId="06F8B2F5" w14:textId="77777777" w:rsidR="005447E4" w:rsidRDefault="00000000">
      <w:pPr>
        <w:ind w:firstLine="720"/>
        <w:jc w:val="both"/>
        <w:rPr>
          <w:sz w:val="26"/>
          <w:szCs w:val="26"/>
        </w:rPr>
        <w:pPrChange w:id="2158" w:author="ĐÀNG ANH MIN ROG" w:date="2023-06-11T03:34:00Z">
          <w:pPr>
            <w:ind w:left="720" w:firstLine="720"/>
            <w:jc w:val="both"/>
          </w:pPr>
        </w:pPrChange>
      </w:pPr>
      <w:r>
        <w:rPr>
          <w:sz w:val="26"/>
          <w:szCs w:val="26"/>
        </w:rPr>
        <w:t>Các tính năng này giúp người dùng có thể quản lý và điều chỉnh thông tin cá nhân của mình một cách dễ dàng trên trang web, bao gồm cả việc chỉnh sửa thông tin, thay đổi mật khẩu và đăng xuất khỏi tài khoản.</w:t>
      </w:r>
    </w:p>
    <w:p w14:paraId="517CD1A1" w14:textId="77777777" w:rsidR="00DA37B3" w:rsidRDefault="00000000">
      <w:pPr>
        <w:keepNext/>
        <w:pPrChange w:id="2159" w:author="ĐÀNG ANH MIN ROG" w:date="2023-06-11T03:34:00Z">
          <w:pPr>
            <w:keepNext/>
            <w:ind w:left="720"/>
          </w:pPr>
        </w:pPrChange>
      </w:pPr>
      <w:r>
        <w:rPr>
          <w:noProof/>
          <w:sz w:val="26"/>
          <w:szCs w:val="26"/>
        </w:rPr>
        <w:drawing>
          <wp:inline distT="114300" distB="114300" distL="114300" distR="114300" wp14:anchorId="5CB3F57D" wp14:editId="380E9E61">
            <wp:extent cx="4524375" cy="2771775"/>
            <wp:effectExtent l="0" t="0" r="0" b="9525"/>
            <wp:docPr id="11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4524686" cy="2771966"/>
                    </a:xfrm>
                    <a:prstGeom prst="rect">
                      <a:avLst/>
                    </a:prstGeom>
                    <a:ln/>
                  </pic:spPr>
                </pic:pic>
              </a:graphicData>
            </a:graphic>
          </wp:inline>
        </w:drawing>
      </w:r>
    </w:p>
    <w:p w14:paraId="0DF60499" w14:textId="02810A2B" w:rsidR="005447E4" w:rsidRDefault="00DA37B3" w:rsidP="00F906CF">
      <w:pPr>
        <w:pStyle w:val="Caption"/>
        <w:rPr>
          <w:sz w:val="26"/>
          <w:szCs w:val="26"/>
        </w:rPr>
      </w:pPr>
      <w:bookmarkStart w:id="2160" w:name="_Toc136707887"/>
      <w:r>
        <w:t xml:space="preserve">Hình </w:t>
      </w:r>
      <w:fldSimple w:instr=" STYLEREF 1 \s ">
        <w:r w:rsidR="00F36D74">
          <w:rPr>
            <w:noProof/>
          </w:rPr>
          <w:t>3</w:t>
        </w:r>
      </w:fldSimple>
      <w:r w:rsidR="00F36D74">
        <w:t>.</w:t>
      </w:r>
      <w:fldSimple w:instr=" SEQ Hình \* ARABIC \s 1 ">
        <w:r w:rsidR="00F36D74">
          <w:rPr>
            <w:noProof/>
          </w:rPr>
          <w:t>24</w:t>
        </w:r>
      </w:fldSimple>
      <w:r>
        <w:t>. Giao diện t</w:t>
      </w:r>
      <w:r w:rsidRPr="001F19B5">
        <w:t xml:space="preserve">rang </w:t>
      </w:r>
      <w:r>
        <w:t>T</w:t>
      </w:r>
      <w:r w:rsidRPr="001F19B5">
        <w:t>hông tin người dùng</w:t>
      </w:r>
      <w:bookmarkEnd w:id="2160"/>
    </w:p>
    <w:p w14:paraId="5B5A186A" w14:textId="77777777" w:rsidR="00DA37B3" w:rsidRDefault="00000000">
      <w:pPr>
        <w:keepNext/>
        <w:pPrChange w:id="2161" w:author="ĐÀNG ANH MIN ROG" w:date="2023-06-11T03:34:00Z">
          <w:pPr>
            <w:keepNext/>
            <w:ind w:left="720"/>
          </w:pPr>
        </w:pPrChange>
      </w:pPr>
      <w:r>
        <w:rPr>
          <w:noProof/>
          <w:sz w:val="26"/>
          <w:szCs w:val="26"/>
        </w:rPr>
        <w:lastRenderedPageBreak/>
        <w:drawing>
          <wp:inline distT="114300" distB="114300" distL="114300" distR="114300" wp14:anchorId="15868AAD" wp14:editId="6582C65E">
            <wp:extent cx="5221288" cy="3093752"/>
            <wp:effectExtent l="0" t="0" r="0" b="0"/>
            <wp:docPr id="11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221288" cy="3093752"/>
                    </a:xfrm>
                    <a:prstGeom prst="rect">
                      <a:avLst/>
                    </a:prstGeom>
                    <a:ln/>
                  </pic:spPr>
                </pic:pic>
              </a:graphicData>
            </a:graphic>
          </wp:inline>
        </w:drawing>
      </w:r>
    </w:p>
    <w:p w14:paraId="321B1FC6" w14:textId="70939B85" w:rsidR="005447E4" w:rsidRDefault="00DA37B3" w:rsidP="00F906CF">
      <w:pPr>
        <w:pStyle w:val="Caption"/>
        <w:rPr>
          <w:sz w:val="26"/>
          <w:szCs w:val="26"/>
        </w:rPr>
      </w:pPr>
      <w:bookmarkStart w:id="2162" w:name="_Toc136707888"/>
      <w:r>
        <w:t xml:space="preserve">Hình </w:t>
      </w:r>
      <w:fldSimple w:instr=" STYLEREF 1 \s ">
        <w:r w:rsidR="00F36D74">
          <w:rPr>
            <w:noProof/>
          </w:rPr>
          <w:t>3</w:t>
        </w:r>
      </w:fldSimple>
      <w:r w:rsidR="00F36D74">
        <w:t>.</w:t>
      </w:r>
      <w:fldSimple w:instr=" SEQ Hình \* ARABIC \s 1 ">
        <w:r w:rsidR="00F36D74">
          <w:rPr>
            <w:noProof/>
          </w:rPr>
          <w:t>25</w:t>
        </w:r>
      </w:fldSimple>
      <w:r>
        <w:t>. Giao diện trang chỉnh sửa thông tin người dùng</w:t>
      </w:r>
      <w:bookmarkEnd w:id="2162"/>
    </w:p>
    <w:p w14:paraId="4BE9BA25" w14:textId="538BDA84" w:rsidR="00DA37B3" w:rsidRDefault="00000000" w:rsidP="00581AF3">
      <w:pPr>
        <w:keepNext/>
      </w:pPr>
      <w:r>
        <w:rPr>
          <w:b/>
          <w:noProof/>
          <w:sz w:val="26"/>
          <w:szCs w:val="26"/>
        </w:rPr>
        <w:drawing>
          <wp:inline distT="114300" distB="114300" distL="114300" distR="114300" wp14:anchorId="6500F4D7" wp14:editId="0B6F72E8">
            <wp:extent cx="2762250" cy="3533775"/>
            <wp:effectExtent l="0" t="0" r="0" b="9525"/>
            <wp:docPr id="11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2766019" cy="3538597"/>
                    </a:xfrm>
                    <a:prstGeom prst="rect">
                      <a:avLst/>
                    </a:prstGeom>
                    <a:ln/>
                  </pic:spPr>
                </pic:pic>
              </a:graphicData>
            </a:graphic>
          </wp:inline>
        </w:drawing>
      </w:r>
    </w:p>
    <w:p w14:paraId="559EBFA0" w14:textId="59974802" w:rsidR="005447E4" w:rsidRDefault="00DA37B3" w:rsidP="00F906CF">
      <w:pPr>
        <w:pStyle w:val="Caption"/>
        <w:rPr>
          <w:ins w:id="2163" w:author="ĐÀNG ANH MIN ROG" w:date="2023-06-11T03:34:00Z"/>
        </w:rPr>
      </w:pPr>
      <w:bookmarkStart w:id="2164" w:name="_Toc136707889"/>
      <w:r>
        <w:t xml:space="preserve">Hình </w:t>
      </w:r>
      <w:fldSimple w:instr=" STYLEREF 1 \s ">
        <w:r w:rsidR="00F36D74">
          <w:rPr>
            <w:noProof/>
          </w:rPr>
          <w:t>3</w:t>
        </w:r>
      </w:fldSimple>
      <w:r w:rsidR="00F36D74">
        <w:t>.</w:t>
      </w:r>
      <w:fldSimple w:instr=" SEQ Hình \* ARABIC \s 1 ">
        <w:r w:rsidR="00F36D74">
          <w:rPr>
            <w:noProof/>
          </w:rPr>
          <w:t>26</w:t>
        </w:r>
      </w:fldSimple>
      <w:r>
        <w:t>. Giao diện trang Đổi mật khẩu</w:t>
      </w:r>
      <w:bookmarkEnd w:id="2164"/>
    </w:p>
    <w:p w14:paraId="40EFF0BD" w14:textId="77777777" w:rsidR="00523765" w:rsidRPr="00523765" w:rsidRDefault="00523765">
      <w:pPr>
        <w:rPr>
          <w:rPrChange w:id="2165" w:author="ĐÀNG ANH MIN ROG" w:date="2023-06-11T03:34:00Z">
            <w:rPr>
              <w:b/>
              <w:sz w:val="26"/>
              <w:szCs w:val="26"/>
            </w:rPr>
          </w:rPrChange>
        </w:rPr>
        <w:pPrChange w:id="2166" w:author="ĐÀNG ANH MIN ROG" w:date="2023-06-11T03:34:00Z">
          <w:pPr>
            <w:pStyle w:val="Caption"/>
          </w:pPr>
        </w:pPrChange>
      </w:pPr>
    </w:p>
    <w:p w14:paraId="462A4F04" w14:textId="30C93381" w:rsidR="005447E4" w:rsidRDefault="00000000" w:rsidP="008F29C7">
      <w:pPr>
        <w:pStyle w:val="Heading4"/>
      </w:pPr>
      <w:r>
        <w:lastRenderedPageBreak/>
        <w:t>Trang liên hệ:</w:t>
      </w:r>
    </w:p>
    <w:p w14:paraId="602629E3" w14:textId="77777777" w:rsidR="005447E4" w:rsidRDefault="00000000">
      <w:pPr>
        <w:ind w:firstLine="720"/>
        <w:jc w:val="both"/>
        <w:rPr>
          <w:b/>
          <w:sz w:val="26"/>
          <w:szCs w:val="26"/>
        </w:rPr>
        <w:pPrChange w:id="2167" w:author="ĐÀNG ANH MIN ROG" w:date="2023-06-11T04:24:00Z">
          <w:pPr>
            <w:ind w:left="720" w:firstLine="720"/>
            <w:jc w:val="both"/>
          </w:pPr>
        </w:pPrChange>
      </w:pPr>
      <w:r>
        <w:rPr>
          <w:sz w:val="26"/>
          <w:szCs w:val="26"/>
        </w:rPr>
        <w:t>Hiển thị thông tin nhà cung cấp như email hỗ trợ, số điện thoại, địa chỉ để người dùng hoặc người có nhu cầu có thể liên hệ.</w:t>
      </w:r>
    </w:p>
    <w:p w14:paraId="0DF5EAE9" w14:textId="77777777" w:rsidR="00DA37B3" w:rsidRDefault="00000000">
      <w:pPr>
        <w:keepNext/>
        <w:pPrChange w:id="2168" w:author="ĐÀNG ANH MIN ROG" w:date="2023-06-11T03:35:00Z">
          <w:pPr>
            <w:keepNext/>
            <w:ind w:left="360"/>
          </w:pPr>
        </w:pPrChange>
      </w:pPr>
      <w:bookmarkStart w:id="2169" w:name="_heading=h.2i8mkkpjk2uj" w:colFirst="0" w:colLast="0"/>
      <w:bookmarkEnd w:id="2169"/>
      <w:r>
        <w:rPr>
          <w:b/>
          <w:noProof/>
          <w:sz w:val="32"/>
          <w:szCs w:val="32"/>
        </w:rPr>
        <w:drawing>
          <wp:inline distT="114300" distB="114300" distL="114300" distR="114300" wp14:anchorId="3A0DCA2C" wp14:editId="3E11C789">
            <wp:extent cx="5174543" cy="3947247"/>
            <wp:effectExtent l="0" t="0" r="0" b="0"/>
            <wp:docPr id="111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r="9093"/>
                    <a:stretch>
                      <a:fillRect/>
                    </a:stretch>
                  </pic:blipFill>
                  <pic:spPr>
                    <a:xfrm>
                      <a:off x="0" y="0"/>
                      <a:ext cx="5174543" cy="3947247"/>
                    </a:xfrm>
                    <a:prstGeom prst="rect">
                      <a:avLst/>
                    </a:prstGeom>
                    <a:ln/>
                  </pic:spPr>
                </pic:pic>
              </a:graphicData>
            </a:graphic>
          </wp:inline>
        </w:drawing>
      </w:r>
    </w:p>
    <w:p w14:paraId="3321D6B6" w14:textId="2FC84FC2" w:rsidR="005447E4" w:rsidRDefault="00DA37B3" w:rsidP="00F906CF">
      <w:pPr>
        <w:pStyle w:val="Caption"/>
        <w:rPr>
          <w:ins w:id="2170" w:author="ĐÀNG ANH MIN ROG" w:date="2023-06-11T03:35:00Z"/>
        </w:rPr>
      </w:pPr>
      <w:bookmarkStart w:id="2171" w:name="_Toc136707890"/>
      <w:r>
        <w:t xml:space="preserve">Hình </w:t>
      </w:r>
      <w:fldSimple w:instr=" STYLEREF 1 \s ">
        <w:r w:rsidR="00F36D74">
          <w:rPr>
            <w:noProof/>
          </w:rPr>
          <w:t>3</w:t>
        </w:r>
      </w:fldSimple>
      <w:r w:rsidR="00F36D74">
        <w:t>.</w:t>
      </w:r>
      <w:fldSimple w:instr=" SEQ Hình \* ARABIC \s 1 ">
        <w:r w:rsidR="00F36D74">
          <w:rPr>
            <w:noProof/>
          </w:rPr>
          <w:t>27</w:t>
        </w:r>
      </w:fldSimple>
      <w:r>
        <w:t>. Giao diện trang Liên hệ</w:t>
      </w:r>
      <w:bookmarkEnd w:id="2171"/>
    </w:p>
    <w:p w14:paraId="03ABF202" w14:textId="77777777" w:rsidR="00523765" w:rsidRDefault="00523765" w:rsidP="00523765">
      <w:pPr>
        <w:rPr>
          <w:ins w:id="2172" w:author="ĐÀNG ANH MIN ROG" w:date="2023-06-11T03:35:00Z"/>
        </w:rPr>
      </w:pPr>
    </w:p>
    <w:p w14:paraId="38AF4C2A" w14:textId="77777777" w:rsidR="00523765" w:rsidRDefault="00523765" w:rsidP="00523765">
      <w:pPr>
        <w:rPr>
          <w:ins w:id="2173" w:author="ĐÀNG ANH MIN ROG" w:date="2023-06-11T03:35:00Z"/>
        </w:rPr>
      </w:pPr>
    </w:p>
    <w:p w14:paraId="2D05C41B" w14:textId="77777777" w:rsidR="00523765" w:rsidRDefault="00523765" w:rsidP="00523765">
      <w:pPr>
        <w:rPr>
          <w:ins w:id="2174" w:author="ĐÀNG ANH MIN ROG" w:date="2023-06-11T03:35:00Z"/>
        </w:rPr>
      </w:pPr>
    </w:p>
    <w:p w14:paraId="510B4297" w14:textId="77777777" w:rsidR="00523765" w:rsidRDefault="00523765" w:rsidP="00523765">
      <w:pPr>
        <w:rPr>
          <w:ins w:id="2175" w:author="ĐÀNG ANH MIN ROG" w:date="2023-06-11T03:35:00Z"/>
        </w:rPr>
      </w:pPr>
    </w:p>
    <w:p w14:paraId="05B2F17C" w14:textId="77777777" w:rsidR="00523765" w:rsidRDefault="00523765" w:rsidP="00523765">
      <w:pPr>
        <w:rPr>
          <w:ins w:id="2176" w:author="ĐÀNG ANH MIN ROG" w:date="2023-06-11T03:35:00Z"/>
        </w:rPr>
      </w:pPr>
    </w:p>
    <w:p w14:paraId="7E3E5BF6" w14:textId="77777777" w:rsidR="00523765" w:rsidRDefault="00523765" w:rsidP="00523765">
      <w:pPr>
        <w:rPr>
          <w:ins w:id="2177" w:author="ĐÀNG ANH MIN ROG" w:date="2023-06-11T03:35:00Z"/>
        </w:rPr>
      </w:pPr>
    </w:p>
    <w:p w14:paraId="731DC380" w14:textId="77777777" w:rsidR="00523765" w:rsidRPr="00523765" w:rsidRDefault="00523765">
      <w:pPr>
        <w:rPr>
          <w:rPrChange w:id="2178" w:author="ĐÀNG ANH MIN ROG" w:date="2023-06-11T03:35:00Z">
            <w:rPr>
              <w:b/>
              <w:sz w:val="32"/>
              <w:szCs w:val="32"/>
            </w:rPr>
          </w:rPrChange>
        </w:rPr>
        <w:pPrChange w:id="2179" w:author="ĐÀNG ANH MIN ROG" w:date="2023-06-11T03:35:00Z">
          <w:pPr>
            <w:pStyle w:val="Caption"/>
          </w:pPr>
        </w:pPrChange>
      </w:pPr>
    </w:p>
    <w:p w14:paraId="3436D783" w14:textId="6AB5C1A6" w:rsidR="005447E4" w:rsidRDefault="00000000" w:rsidP="008F29C7">
      <w:pPr>
        <w:pStyle w:val="Heading4"/>
      </w:pPr>
      <w:bookmarkStart w:id="2180" w:name="_heading=h.jax9jtv829d3" w:colFirst="0" w:colLast="0"/>
      <w:bookmarkEnd w:id="2180"/>
      <w:r>
        <w:lastRenderedPageBreak/>
        <w:t>Trang về chúng tôi:</w:t>
      </w:r>
    </w:p>
    <w:p w14:paraId="36F69CCC" w14:textId="77777777" w:rsidR="005447E4" w:rsidRDefault="00000000">
      <w:pPr>
        <w:keepNext/>
        <w:ind w:firstLine="720"/>
        <w:jc w:val="both"/>
        <w:rPr>
          <w:sz w:val="26"/>
          <w:szCs w:val="26"/>
        </w:rPr>
        <w:pPrChange w:id="2181" w:author="ĐÀNG ANH MIN ROG" w:date="2023-06-11T00:53:00Z">
          <w:pPr>
            <w:keepNext/>
            <w:numPr>
              <w:numId w:val="9"/>
            </w:numPr>
            <w:ind w:left="1260" w:hanging="360"/>
            <w:jc w:val="both"/>
          </w:pPr>
        </w:pPrChange>
      </w:pPr>
      <w:r>
        <w:rPr>
          <w:sz w:val="26"/>
          <w:szCs w:val="26"/>
        </w:rPr>
        <w:t>Giới thiệu các thông tin về website MinFood.</w:t>
      </w:r>
    </w:p>
    <w:p w14:paraId="58ADF317" w14:textId="77777777" w:rsidR="00DA37B3" w:rsidRDefault="00000000" w:rsidP="00DA37B3">
      <w:pPr>
        <w:keepNext/>
      </w:pPr>
      <w:r>
        <w:rPr>
          <w:noProof/>
          <w:sz w:val="26"/>
          <w:szCs w:val="26"/>
        </w:rPr>
        <w:drawing>
          <wp:inline distT="114300" distB="114300" distL="114300" distR="114300" wp14:anchorId="4B20AC89" wp14:editId="77BBEC73">
            <wp:extent cx="4343400" cy="6800850"/>
            <wp:effectExtent l="0" t="0" r="0" b="0"/>
            <wp:docPr id="11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4348148" cy="6808284"/>
                    </a:xfrm>
                    <a:prstGeom prst="rect">
                      <a:avLst/>
                    </a:prstGeom>
                    <a:ln/>
                  </pic:spPr>
                </pic:pic>
              </a:graphicData>
            </a:graphic>
          </wp:inline>
        </w:drawing>
      </w:r>
    </w:p>
    <w:p w14:paraId="2DEA20A4" w14:textId="7620332D" w:rsidR="005447E4" w:rsidDel="00523765" w:rsidRDefault="00DA37B3">
      <w:pPr>
        <w:pStyle w:val="Caption"/>
        <w:rPr>
          <w:del w:id="2182" w:author="ĐÀNG ANH MIN ROG" w:date="2023-06-11T03:35:00Z"/>
          <w:sz w:val="26"/>
          <w:szCs w:val="26"/>
        </w:rPr>
      </w:pPr>
      <w:bookmarkStart w:id="2183" w:name="_Toc136707891"/>
      <w:r>
        <w:t xml:space="preserve">Hình </w:t>
      </w:r>
      <w:fldSimple w:instr=" STYLEREF 1 \s ">
        <w:r w:rsidR="00F36D74">
          <w:rPr>
            <w:noProof/>
          </w:rPr>
          <w:t>3</w:t>
        </w:r>
      </w:fldSimple>
      <w:r w:rsidR="00F36D74">
        <w:t>.</w:t>
      </w:r>
      <w:fldSimple w:instr=" SEQ Hình \* ARABIC \s 1 ">
        <w:r w:rsidR="00F36D74">
          <w:rPr>
            <w:noProof/>
          </w:rPr>
          <w:t>28</w:t>
        </w:r>
      </w:fldSimple>
      <w:r>
        <w:t xml:space="preserve">. Giao diện trang </w:t>
      </w:r>
      <w:r w:rsidRPr="00D302A0">
        <w:t>về chúng tôi</w:t>
      </w:r>
      <w:bookmarkEnd w:id="2183"/>
    </w:p>
    <w:p w14:paraId="09F307F3" w14:textId="77777777" w:rsidR="005447E4" w:rsidRDefault="005447E4">
      <w:pPr>
        <w:pStyle w:val="Caption"/>
        <w:pPrChange w:id="2184" w:author="ĐÀNG ANH MIN ROG" w:date="2023-06-11T04:20:00Z">
          <w:pPr>
            <w:keepNext/>
          </w:pPr>
        </w:pPrChange>
      </w:pPr>
    </w:p>
    <w:p w14:paraId="4B84BCFC" w14:textId="3B6244C2" w:rsidR="005447E4" w:rsidRDefault="00000000" w:rsidP="008F29C7">
      <w:pPr>
        <w:pStyle w:val="Heading4"/>
      </w:pPr>
      <w:r>
        <w:lastRenderedPageBreak/>
        <w:t>Trang danh sách yêu thích:</w:t>
      </w:r>
    </w:p>
    <w:p w14:paraId="3E52E2DE" w14:textId="77777777" w:rsidR="005447E4" w:rsidRDefault="00000000">
      <w:pPr>
        <w:ind w:firstLine="720"/>
        <w:jc w:val="both"/>
        <w:rPr>
          <w:sz w:val="26"/>
          <w:szCs w:val="26"/>
        </w:rPr>
        <w:pPrChange w:id="2185" w:author="ĐÀNG ANH MIN ROG" w:date="2023-06-11T04:25:00Z">
          <w:pPr>
            <w:ind w:left="360" w:firstLine="360"/>
            <w:jc w:val="both"/>
          </w:pPr>
        </w:pPrChange>
      </w:pPr>
      <w:bookmarkStart w:id="2186" w:name="_heading=h.bbzr4131k168" w:colFirst="0" w:colLast="0"/>
      <w:bookmarkEnd w:id="2186"/>
      <w:r>
        <w:rPr>
          <w:sz w:val="26"/>
          <w:szCs w:val="26"/>
        </w:rPr>
        <w:t>Trên trang web, chúng tôi cung cấp chức năng "Danh sách yêu thích" để hỗ trợ người dùng khi họ muốn lưu lại sản phẩm hoặc xem lại danh sách các sản phẩm mà họ đã thêm vào danh sách yêu thích.</w:t>
      </w:r>
    </w:p>
    <w:p w14:paraId="0CD637E4" w14:textId="77777777" w:rsidR="005447E4" w:rsidRDefault="00000000">
      <w:pPr>
        <w:ind w:firstLine="720"/>
        <w:jc w:val="both"/>
        <w:rPr>
          <w:sz w:val="26"/>
          <w:szCs w:val="26"/>
        </w:rPr>
        <w:pPrChange w:id="2187" w:author="ĐÀNG ANH MIN ROG" w:date="2023-06-11T04:25:00Z">
          <w:pPr>
            <w:ind w:left="360" w:firstLine="360"/>
            <w:jc w:val="both"/>
          </w:pPr>
        </w:pPrChange>
      </w:pPr>
      <w:bookmarkStart w:id="2188" w:name="_heading=h.p9yhr8ssw1a2" w:colFirst="0" w:colLast="0"/>
      <w:bookmarkEnd w:id="2188"/>
      <w:r>
        <w:rPr>
          <w:sz w:val="26"/>
          <w:szCs w:val="26"/>
        </w:rPr>
        <w:t>Khi người dùng thấy một sản phẩm thú vị hoặc muốn lưu lại để xem sau, họ có thể sử dụng chức năng "Thêm vào danh sách yêu thích". Khi sản phẩm được thêm vào danh sách yêu thích, người dùng có thể dễ dàng truy cập lại danh sách này để xem lại và quản lý các sản phẩm yêu thích của mình.</w:t>
      </w:r>
    </w:p>
    <w:p w14:paraId="112AE61F" w14:textId="77777777" w:rsidR="005447E4" w:rsidRDefault="00000000">
      <w:pPr>
        <w:ind w:firstLine="720"/>
        <w:jc w:val="both"/>
        <w:rPr>
          <w:sz w:val="26"/>
          <w:szCs w:val="26"/>
        </w:rPr>
        <w:pPrChange w:id="2189" w:author="ĐÀNG ANH MIN ROG" w:date="2023-06-11T04:25:00Z">
          <w:pPr>
            <w:ind w:left="360" w:firstLine="360"/>
            <w:jc w:val="both"/>
          </w:pPr>
        </w:pPrChange>
      </w:pPr>
      <w:bookmarkStart w:id="2190" w:name="_heading=h.izfzpkhmz2q2" w:colFirst="0" w:colLast="0"/>
      <w:bookmarkEnd w:id="2190"/>
      <w:r>
        <w:rPr>
          <w:sz w:val="26"/>
          <w:szCs w:val="26"/>
        </w:rPr>
        <w:t>Ngoài ra, chúng tôi cung cấp tính năng "Xóa khỏi danh sách yêu thích" để người dùng có thể loại bỏ những sản phẩm không còn quan tâm khỏi danh sách yêu thích của mình. Điều này giúp người dùng duy trì danh sách yêu thích chỉ với những sản phẩm mà họ thực sự quan tâm.</w:t>
      </w:r>
    </w:p>
    <w:p w14:paraId="1F74608F" w14:textId="77777777" w:rsidR="00F36D74" w:rsidRDefault="00000000">
      <w:pPr>
        <w:keepNext/>
        <w:pPrChange w:id="2191" w:author="ĐÀNG ANH MIN ROG" w:date="2023-06-11T03:35:00Z">
          <w:pPr>
            <w:keepNext/>
            <w:ind w:left="360"/>
          </w:pPr>
        </w:pPrChange>
      </w:pPr>
      <w:bookmarkStart w:id="2192" w:name="_heading=h.20v8ns3f7rw6" w:colFirst="0" w:colLast="0"/>
      <w:bookmarkEnd w:id="2192"/>
      <w:r>
        <w:rPr>
          <w:noProof/>
          <w:sz w:val="26"/>
          <w:szCs w:val="26"/>
        </w:rPr>
        <w:drawing>
          <wp:inline distT="114300" distB="114300" distL="114300" distR="114300" wp14:anchorId="5808D577" wp14:editId="65F22A71">
            <wp:extent cx="4754563" cy="3734426"/>
            <wp:effectExtent l="0" t="0" r="0" b="0"/>
            <wp:docPr id="11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4754563" cy="3734426"/>
                    </a:xfrm>
                    <a:prstGeom prst="rect">
                      <a:avLst/>
                    </a:prstGeom>
                    <a:ln/>
                  </pic:spPr>
                </pic:pic>
              </a:graphicData>
            </a:graphic>
          </wp:inline>
        </w:drawing>
      </w:r>
    </w:p>
    <w:p w14:paraId="16EF1B38" w14:textId="23EC4D56" w:rsidR="005447E4" w:rsidRDefault="00F36D74" w:rsidP="00F906CF">
      <w:pPr>
        <w:pStyle w:val="Caption"/>
        <w:rPr>
          <w:sz w:val="26"/>
          <w:szCs w:val="26"/>
        </w:rPr>
      </w:pPr>
      <w:bookmarkStart w:id="2193" w:name="_Toc136707892"/>
      <w:r>
        <w:t xml:space="preserve">Hình </w:t>
      </w:r>
      <w:fldSimple w:instr=" STYLEREF 1 \s ">
        <w:r>
          <w:rPr>
            <w:noProof/>
          </w:rPr>
          <w:t>3</w:t>
        </w:r>
      </w:fldSimple>
      <w:r>
        <w:t>.</w:t>
      </w:r>
      <w:fldSimple w:instr=" SEQ Hình \* ARABIC \s 1 ">
        <w:r>
          <w:rPr>
            <w:noProof/>
          </w:rPr>
          <w:t>29</w:t>
        </w:r>
      </w:fldSimple>
      <w:r>
        <w:t>. Giao diện t</w:t>
      </w:r>
      <w:r w:rsidRPr="00A37D94">
        <w:t>rang danh sách yêu thích</w:t>
      </w:r>
      <w:bookmarkStart w:id="2194" w:name="_heading=h.oc1ffy80cy56" w:colFirst="0" w:colLast="0"/>
      <w:bookmarkStart w:id="2195" w:name="_heading=h.womq5fhzyz0w" w:colFirst="0" w:colLast="0"/>
      <w:bookmarkStart w:id="2196" w:name="_heading=h.61xskf3syp4n" w:colFirst="0" w:colLast="0"/>
      <w:bookmarkStart w:id="2197" w:name="_heading=h.36z0a59zwox7" w:colFirst="0" w:colLast="0"/>
      <w:bookmarkEnd w:id="2193"/>
      <w:bookmarkEnd w:id="2194"/>
      <w:bookmarkEnd w:id="2195"/>
      <w:bookmarkEnd w:id="2196"/>
      <w:bookmarkEnd w:id="2197"/>
    </w:p>
    <w:p w14:paraId="6DF3FB59" w14:textId="172ABDF8" w:rsidR="005447E4" w:rsidRDefault="00000000" w:rsidP="008F29C7">
      <w:pPr>
        <w:pStyle w:val="Heading4"/>
      </w:pPr>
      <w:bookmarkStart w:id="2198" w:name="_heading=h.19ay9kv6raxl" w:colFirst="0" w:colLast="0"/>
      <w:bookmarkEnd w:id="2198"/>
      <w:r>
        <w:lastRenderedPageBreak/>
        <w:t>Trang sản chi tiết sản phẩm:</w:t>
      </w:r>
    </w:p>
    <w:p w14:paraId="43FE7487" w14:textId="77777777" w:rsidR="005447E4" w:rsidRDefault="00000000">
      <w:pPr>
        <w:keepNext/>
        <w:ind w:firstLine="720"/>
        <w:jc w:val="both"/>
        <w:rPr>
          <w:sz w:val="26"/>
          <w:szCs w:val="26"/>
        </w:rPr>
        <w:pPrChange w:id="2199" w:author="ĐÀNG ANH MIN ROG" w:date="2023-06-11T03:35:00Z">
          <w:pPr>
            <w:keepNext/>
            <w:numPr>
              <w:numId w:val="10"/>
            </w:numPr>
            <w:ind w:left="1260" w:hanging="360"/>
            <w:jc w:val="both"/>
          </w:pPr>
        </w:pPrChange>
      </w:pPr>
      <w:r>
        <w:rPr>
          <w:sz w:val="26"/>
          <w:szCs w:val="26"/>
        </w:rPr>
        <w:t>Nội dung chi tiết các trường dữ liệu từ sản phẩm.</w:t>
      </w:r>
    </w:p>
    <w:p w14:paraId="25F5A8CF" w14:textId="77777777" w:rsidR="00F36D74" w:rsidRDefault="00000000">
      <w:pPr>
        <w:keepNext/>
        <w:pPrChange w:id="2200" w:author="ĐÀNG ANH MIN ROG" w:date="2023-06-11T03:36:00Z">
          <w:pPr>
            <w:keepNext/>
            <w:ind w:left="360"/>
          </w:pPr>
        </w:pPrChange>
      </w:pPr>
      <w:bookmarkStart w:id="2201" w:name="_heading=h.eufbr7mfuo0f" w:colFirst="0" w:colLast="0"/>
      <w:bookmarkEnd w:id="2201"/>
      <w:r>
        <w:rPr>
          <w:b/>
          <w:noProof/>
          <w:sz w:val="26"/>
          <w:szCs w:val="26"/>
        </w:rPr>
        <w:drawing>
          <wp:inline distT="114300" distB="114300" distL="114300" distR="114300" wp14:anchorId="165326B1" wp14:editId="4FE69B39">
            <wp:extent cx="4538133" cy="6824133"/>
            <wp:effectExtent l="0" t="0" r="0" b="0"/>
            <wp:docPr id="11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4542760" cy="6831091"/>
                    </a:xfrm>
                    <a:prstGeom prst="rect">
                      <a:avLst/>
                    </a:prstGeom>
                    <a:ln/>
                  </pic:spPr>
                </pic:pic>
              </a:graphicData>
            </a:graphic>
          </wp:inline>
        </w:drawing>
      </w:r>
    </w:p>
    <w:p w14:paraId="2708A543" w14:textId="79581AAF" w:rsidR="005447E4" w:rsidRDefault="00F36D74" w:rsidP="00F906CF">
      <w:pPr>
        <w:pStyle w:val="Caption"/>
        <w:rPr>
          <w:b/>
          <w:sz w:val="26"/>
          <w:szCs w:val="26"/>
        </w:rPr>
      </w:pPr>
      <w:bookmarkStart w:id="2202" w:name="_Toc136707893"/>
      <w:r>
        <w:t xml:space="preserve">Hình </w:t>
      </w:r>
      <w:fldSimple w:instr=" STYLEREF 1 \s ">
        <w:r>
          <w:rPr>
            <w:noProof/>
          </w:rPr>
          <w:t>3</w:t>
        </w:r>
      </w:fldSimple>
      <w:r>
        <w:t>.</w:t>
      </w:r>
      <w:fldSimple w:instr=" SEQ Hình \* ARABIC \s 1 ">
        <w:r>
          <w:rPr>
            <w:noProof/>
          </w:rPr>
          <w:t>30</w:t>
        </w:r>
      </w:fldSimple>
      <w:r>
        <w:t>. Giao diện trang</w:t>
      </w:r>
      <w:r w:rsidRPr="000B087B">
        <w:t xml:space="preserve"> chi tiết sản phẩm</w:t>
      </w:r>
      <w:bookmarkStart w:id="2203" w:name="_heading=h.mz5tc8uzxeda" w:colFirst="0" w:colLast="0"/>
      <w:bookmarkEnd w:id="2202"/>
      <w:bookmarkEnd w:id="2203"/>
    </w:p>
    <w:p w14:paraId="11B8C140" w14:textId="5CDDBF4F" w:rsidR="005447E4" w:rsidRDefault="00000000" w:rsidP="008F29C7">
      <w:pPr>
        <w:pStyle w:val="Heading4"/>
      </w:pPr>
      <w:bookmarkStart w:id="2204" w:name="_heading=h.m9h3kebk7kaq" w:colFirst="0" w:colLast="0"/>
      <w:bookmarkEnd w:id="2204"/>
      <w:r>
        <w:lastRenderedPageBreak/>
        <w:t>Trang giỏ hàng:</w:t>
      </w:r>
    </w:p>
    <w:p w14:paraId="77DA79C8" w14:textId="77777777" w:rsidR="005447E4" w:rsidRDefault="00000000">
      <w:pPr>
        <w:ind w:firstLine="720"/>
        <w:jc w:val="both"/>
        <w:rPr>
          <w:sz w:val="26"/>
          <w:szCs w:val="26"/>
        </w:rPr>
        <w:pPrChange w:id="2205" w:author="ĐÀNG ANH MIN ROG" w:date="2023-06-11T04:25:00Z">
          <w:pPr>
            <w:ind w:left="360" w:firstLine="360"/>
            <w:jc w:val="both"/>
          </w:pPr>
        </w:pPrChange>
      </w:pPr>
      <w:bookmarkStart w:id="2206" w:name="_heading=h.n5jw9iq98hd4" w:colFirst="0" w:colLast="0"/>
      <w:bookmarkEnd w:id="2206"/>
      <w:r>
        <w:rPr>
          <w:sz w:val="26"/>
          <w:szCs w:val="26"/>
        </w:rPr>
        <w:t>Trang giỏ hàng mang đến cho người dùng sự thuận tiện và linh hoạt trong việc quản lý các sản phẩm mua sắm. Bằng cách thêm, xóa, cập nhật và xóa hết trong giỏ hàng, người dùng có thể điều chỉnh và kiểm soát các sản phẩm theo ý muốn của mình.</w:t>
      </w:r>
    </w:p>
    <w:p w14:paraId="5BB9FDC7" w14:textId="77777777" w:rsidR="00F36D74" w:rsidRDefault="00000000">
      <w:pPr>
        <w:keepNext/>
        <w:pPrChange w:id="2207" w:author="ĐÀNG ANH MIN ROG" w:date="2023-06-11T03:36:00Z">
          <w:pPr>
            <w:keepNext/>
            <w:ind w:left="360"/>
          </w:pPr>
        </w:pPrChange>
      </w:pPr>
      <w:bookmarkStart w:id="2208" w:name="_heading=h.whk6992lps9z" w:colFirst="0" w:colLast="0"/>
      <w:bookmarkEnd w:id="2208"/>
      <w:r>
        <w:rPr>
          <w:b/>
          <w:noProof/>
          <w:sz w:val="26"/>
          <w:szCs w:val="26"/>
        </w:rPr>
        <w:drawing>
          <wp:inline distT="114300" distB="114300" distL="114300" distR="114300" wp14:anchorId="1039E354" wp14:editId="17D2CD48">
            <wp:extent cx="5321300" cy="3668943"/>
            <wp:effectExtent l="0" t="0" r="0" b="0"/>
            <wp:docPr id="11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5321300" cy="3668943"/>
                    </a:xfrm>
                    <a:prstGeom prst="rect">
                      <a:avLst/>
                    </a:prstGeom>
                    <a:ln/>
                  </pic:spPr>
                </pic:pic>
              </a:graphicData>
            </a:graphic>
          </wp:inline>
        </w:drawing>
      </w:r>
    </w:p>
    <w:p w14:paraId="137EDD14" w14:textId="37C5B217" w:rsidR="005447E4" w:rsidRDefault="00F36D74" w:rsidP="00F906CF">
      <w:pPr>
        <w:pStyle w:val="Caption"/>
        <w:rPr>
          <w:ins w:id="2209" w:author="ĐÀNG ANH MIN ROG" w:date="2023-06-11T03:36:00Z"/>
        </w:rPr>
      </w:pPr>
      <w:bookmarkStart w:id="2210" w:name="_Toc136707894"/>
      <w:r>
        <w:t xml:space="preserve">Hình </w:t>
      </w:r>
      <w:fldSimple w:instr=" STYLEREF 1 \s ">
        <w:r>
          <w:rPr>
            <w:noProof/>
          </w:rPr>
          <w:t>3</w:t>
        </w:r>
      </w:fldSimple>
      <w:r>
        <w:t>.</w:t>
      </w:r>
      <w:fldSimple w:instr=" SEQ Hình \* ARABIC \s 1 ">
        <w:r>
          <w:rPr>
            <w:noProof/>
          </w:rPr>
          <w:t>31</w:t>
        </w:r>
      </w:fldSimple>
      <w:r>
        <w:t xml:space="preserve">. Giao diện trang </w:t>
      </w:r>
      <w:r w:rsidRPr="007D58A3">
        <w:t>giỏ hàng</w:t>
      </w:r>
      <w:del w:id="2211" w:author="ĐÀNG ANH MIN ROG" w:date="2023-06-11T03:36:00Z">
        <w:r w:rsidRPr="007D58A3" w:rsidDel="005D1197">
          <w:delText>:</w:delText>
        </w:r>
      </w:del>
      <w:bookmarkEnd w:id="2210"/>
    </w:p>
    <w:p w14:paraId="73B79D96" w14:textId="77777777" w:rsidR="005D1197" w:rsidRDefault="005D1197" w:rsidP="005D1197">
      <w:pPr>
        <w:rPr>
          <w:ins w:id="2212" w:author="ĐÀNG ANH MIN ROG" w:date="2023-06-11T03:36:00Z"/>
        </w:rPr>
      </w:pPr>
    </w:p>
    <w:p w14:paraId="444403AA" w14:textId="77777777" w:rsidR="005D1197" w:rsidRDefault="005D1197" w:rsidP="005D1197">
      <w:pPr>
        <w:rPr>
          <w:ins w:id="2213" w:author="ĐÀNG ANH MIN ROG" w:date="2023-06-11T03:36:00Z"/>
        </w:rPr>
      </w:pPr>
    </w:p>
    <w:p w14:paraId="20677A0F" w14:textId="77777777" w:rsidR="005D1197" w:rsidRDefault="005D1197" w:rsidP="005D1197">
      <w:pPr>
        <w:rPr>
          <w:ins w:id="2214" w:author="ĐÀNG ANH MIN ROG" w:date="2023-06-11T03:36:00Z"/>
        </w:rPr>
      </w:pPr>
    </w:p>
    <w:p w14:paraId="06B6E5AC" w14:textId="77777777" w:rsidR="005D1197" w:rsidRDefault="005D1197" w:rsidP="005D1197">
      <w:pPr>
        <w:rPr>
          <w:ins w:id="2215" w:author="ĐÀNG ANH MIN ROG" w:date="2023-06-11T03:36:00Z"/>
        </w:rPr>
      </w:pPr>
    </w:p>
    <w:p w14:paraId="3A836E70" w14:textId="77777777" w:rsidR="005D1197" w:rsidRDefault="005D1197" w:rsidP="005D1197">
      <w:pPr>
        <w:rPr>
          <w:ins w:id="2216" w:author="ĐÀNG ANH MIN ROG" w:date="2023-06-11T03:36:00Z"/>
        </w:rPr>
      </w:pPr>
    </w:p>
    <w:p w14:paraId="1F0E083B" w14:textId="77777777" w:rsidR="005D1197" w:rsidRDefault="005D1197" w:rsidP="005D1197">
      <w:pPr>
        <w:rPr>
          <w:ins w:id="2217" w:author="ĐÀNG ANH MIN ROG" w:date="2023-06-11T03:36:00Z"/>
        </w:rPr>
      </w:pPr>
    </w:p>
    <w:p w14:paraId="4CE6B70E" w14:textId="77777777" w:rsidR="005D1197" w:rsidRPr="005D1197" w:rsidRDefault="005D1197">
      <w:pPr>
        <w:rPr>
          <w:rPrChange w:id="2218" w:author="ĐÀNG ANH MIN ROG" w:date="2023-06-11T03:36:00Z">
            <w:rPr>
              <w:b/>
              <w:sz w:val="26"/>
              <w:szCs w:val="26"/>
            </w:rPr>
          </w:rPrChange>
        </w:rPr>
        <w:pPrChange w:id="2219" w:author="ĐÀNG ANH MIN ROG" w:date="2023-06-11T03:36:00Z">
          <w:pPr>
            <w:pStyle w:val="Caption"/>
          </w:pPr>
        </w:pPrChange>
      </w:pPr>
    </w:p>
    <w:p w14:paraId="04F3FFA4" w14:textId="5F2C1C83" w:rsidR="005447E4" w:rsidRDefault="00000000">
      <w:pPr>
        <w:pStyle w:val="Heading4"/>
        <w:pPrChange w:id="2220" w:author="ĐÀNG ANH MIN ROG" w:date="2023-06-11T00:57:00Z">
          <w:pPr>
            <w:pStyle w:val="Heading4"/>
            <w:numPr>
              <w:numId w:val="13"/>
            </w:numPr>
          </w:pPr>
        </w:pPrChange>
      </w:pPr>
      <w:bookmarkStart w:id="2221" w:name="_heading=h.dpqg75tt2rly" w:colFirst="0" w:colLast="0"/>
      <w:bookmarkEnd w:id="2221"/>
      <w:r>
        <w:lastRenderedPageBreak/>
        <w:t>Trang đặt hàng:</w:t>
      </w:r>
    </w:p>
    <w:p w14:paraId="1FA2F2F9" w14:textId="77777777" w:rsidR="005447E4" w:rsidRDefault="00000000" w:rsidP="006F280F">
      <w:pPr>
        <w:keepNext/>
        <w:ind w:firstLine="720"/>
        <w:jc w:val="both"/>
        <w:rPr>
          <w:sz w:val="26"/>
          <w:szCs w:val="26"/>
        </w:rPr>
      </w:pPr>
      <w:r>
        <w:rPr>
          <w:sz w:val="26"/>
          <w:szCs w:val="26"/>
        </w:rPr>
        <w:t>Thanh toán những sản phẩm có trong giỏ hàng bằng hai hình thức thanh toán là thanh toán trực tiếp và vnpay.</w:t>
      </w:r>
    </w:p>
    <w:p w14:paraId="39157AC9" w14:textId="77777777" w:rsidR="00F36D74" w:rsidRDefault="00000000">
      <w:pPr>
        <w:keepNext/>
        <w:pPrChange w:id="2222" w:author="ĐÀNG ANH MIN ROG" w:date="2023-06-11T03:36:00Z">
          <w:pPr>
            <w:keepNext/>
            <w:ind w:firstLine="720"/>
          </w:pPr>
        </w:pPrChange>
      </w:pPr>
      <w:r>
        <w:rPr>
          <w:noProof/>
          <w:sz w:val="26"/>
          <w:szCs w:val="26"/>
        </w:rPr>
        <w:drawing>
          <wp:inline distT="114300" distB="114300" distL="114300" distR="114300" wp14:anchorId="0D1A0CBD" wp14:editId="3B67705F">
            <wp:extent cx="4960757" cy="2603246"/>
            <wp:effectExtent l="0" t="0" r="0" b="0"/>
            <wp:docPr id="110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4960757" cy="2603246"/>
                    </a:xfrm>
                    <a:prstGeom prst="rect">
                      <a:avLst/>
                    </a:prstGeom>
                    <a:ln/>
                  </pic:spPr>
                </pic:pic>
              </a:graphicData>
            </a:graphic>
          </wp:inline>
        </w:drawing>
      </w:r>
    </w:p>
    <w:p w14:paraId="494FFD5E" w14:textId="13D0526E" w:rsidR="005447E4" w:rsidDel="005D1197" w:rsidRDefault="00F36D74">
      <w:pPr>
        <w:pStyle w:val="Caption"/>
        <w:rPr>
          <w:del w:id="2223" w:author="ĐÀNG ANH MIN ROG" w:date="2023-06-11T03:36:00Z"/>
          <w:sz w:val="26"/>
          <w:szCs w:val="26"/>
        </w:rPr>
      </w:pPr>
      <w:bookmarkStart w:id="2224" w:name="_Toc136707895"/>
      <w:r>
        <w:t xml:space="preserve">Hình </w:t>
      </w:r>
      <w:fldSimple w:instr=" STYLEREF 1 \s ">
        <w:r>
          <w:rPr>
            <w:noProof/>
          </w:rPr>
          <w:t>3</w:t>
        </w:r>
      </w:fldSimple>
      <w:r>
        <w:t>.</w:t>
      </w:r>
      <w:fldSimple w:instr=" SEQ Hình \* ARABIC \s 1 ">
        <w:r>
          <w:rPr>
            <w:noProof/>
          </w:rPr>
          <w:t>32</w:t>
        </w:r>
      </w:fldSimple>
      <w:r>
        <w:t>. Giao diện t</w:t>
      </w:r>
      <w:r w:rsidRPr="00C96901">
        <w:t>rang đặt hàng</w:t>
      </w:r>
      <w:bookmarkEnd w:id="2224"/>
    </w:p>
    <w:p w14:paraId="1CB7E0DB" w14:textId="77777777" w:rsidR="005447E4" w:rsidRDefault="005447E4">
      <w:pPr>
        <w:pStyle w:val="Caption"/>
        <w:pPrChange w:id="2225" w:author="ĐÀNG ANH MIN ROG" w:date="2023-06-11T04:20:00Z">
          <w:pPr>
            <w:keepNext/>
            <w:ind w:firstLine="720"/>
          </w:pPr>
        </w:pPrChange>
      </w:pPr>
    </w:p>
    <w:p w14:paraId="553A0600" w14:textId="48F8C454" w:rsidR="005447E4" w:rsidRDefault="00000000" w:rsidP="008F29C7">
      <w:pPr>
        <w:pStyle w:val="Heading3"/>
      </w:pPr>
      <w:bookmarkStart w:id="2226" w:name="_Toc136708514"/>
      <w:bookmarkStart w:id="2227" w:name="_Toc137358871"/>
      <w:r>
        <w:t>Giao diện admin:</w:t>
      </w:r>
      <w:bookmarkEnd w:id="2226"/>
      <w:bookmarkEnd w:id="2227"/>
    </w:p>
    <w:p w14:paraId="2E05230A" w14:textId="703A9774" w:rsidR="005447E4" w:rsidRPr="008F29C7" w:rsidRDefault="00000000" w:rsidP="008F29C7">
      <w:pPr>
        <w:pStyle w:val="Heading4"/>
        <w:rPr>
          <w:szCs w:val="26"/>
        </w:rPr>
      </w:pPr>
      <w:r>
        <w:t>Trang đăng nhập admin:</w:t>
      </w:r>
    </w:p>
    <w:p w14:paraId="161E05D6" w14:textId="77777777" w:rsidR="005447E4" w:rsidRDefault="00000000">
      <w:pPr>
        <w:ind w:firstLine="720"/>
        <w:jc w:val="both"/>
        <w:rPr>
          <w:sz w:val="26"/>
          <w:szCs w:val="26"/>
        </w:rPr>
        <w:pPrChange w:id="2228" w:author="ĐÀNG ANH MIN ROG" w:date="2023-06-11T03:36:00Z">
          <w:pPr>
            <w:ind w:left="720" w:firstLine="720"/>
            <w:jc w:val="both"/>
          </w:pPr>
        </w:pPrChange>
      </w:pPr>
      <w:bookmarkStart w:id="2229" w:name="_heading=h.5ytybuoj07lg" w:colFirst="0" w:colLast="0"/>
      <w:bookmarkEnd w:id="2229"/>
      <w:r>
        <w:rPr>
          <w:sz w:val="26"/>
          <w:szCs w:val="26"/>
        </w:rPr>
        <w:t>Trang đăng nhập Admin cung cấp một biểu mẫu đơn giản để người dùng nhập tài khoản và mật khẩu của mình. Sau khi người dùng điền đúng thông tin tài khoản, nếu tài khoản đó được cấp quyền quản trị, họ sẽ được chuyển hướng vào trang quản trị Admin. Trong trường hợp người dùng không nhập đúng tài khoản hoặc mật khẩu, hệ thống sẽ hiển thị thông báo lỗi và yêu cầu người dùng nhập lại thông tin.</w:t>
      </w:r>
    </w:p>
    <w:p w14:paraId="43EB274C" w14:textId="77777777" w:rsidR="00F36D74" w:rsidRDefault="00000000">
      <w:pPr>
        <w:keepNext/>
        <w:ind w:hanging="11"/>
        <w:pPrChange w:id="2230" w:author="ĐÀNG ANH MIN ROG" w:date="2023-06-11T03:37:00Z">
          <w:pPr>
            <w:keepNext/>
            <w:ind w:left="720" w:firstLine="720"/>
          </w:pPr>
        </w:pPrChange>
      </w:pPr>
      <w:bookmarkStart w:id="2231" w:name="_heading=h.i2ehj24qg34x" w:colFirst="0" w:colLast="0"/>
      <w:bookmarkEnd w:id="2231"/>
      <w:r>
        <w:rPr>
          <w:noProof/>
          <w:sz w:val="26"/>
          <w:szCs w:val="26"/>
        </w:rPr>
        <w:lastRenderedPageBreak/>
        <w:drawing>
          <wp:inline distT="114300" distB="114300" distL="114300" distR="114300" wp14:anchorId="0A4ED1D2" wp14:editId="0CD40895">
            <wp:extent cx="3372803" cy="4133435"/>
            <wp:effectExtent l="0" t="0" r="0" b="0"/>
            <wp:docPr id="110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3372803" cy="4133435"/>
                    </a:xfrm>
                    <a:prstGeom prst="rect">
                      <a:avLst/>
                    </a:prstGeom>
                    <a:ln/>
                  </pic:spPr>
                </pic:pic>
              </a:graphicData>
            </a:graphic>
          </wp:inline>
        </w:drawing>
      </w:r>
    </w:p>
    <w:p w14:paraId="18D295FF" w14:textId="02491C06" w:rsidR="005447E4" w:rsidRDefault="00F36D74" w:rsidP="00F906CF">
      <w:pPr>
        <w:pStyle w:val="Caption"/>
        <w:rPr>
          <w:sz w:val="26"/>
          <w:szCs w:val="26"/>
        </w:rPr>
      </w:pPr>
      <w:bookmarkStart w:id="2232" w:name="_Toc136707896"/>
      <w:r>
        <w:t xml:space="preserve">Hình </w:t>
      </w:r>
      <w:fldSimple w:instr=" STYLEREF 1 \s ">
        <w:r>
          <w:rPr>
            <w:noProof/>
          </w:rPr>
          <w:t>3</w:t>
        </w:r>
      </w:fldSimple>
      <w:r>
        <w:t>.</w:t>
      </w:r>
      <w:fldSimple w:instr=" SEQ Hình \* ARABIC \s 1 ">
        <w:r>
          <w:rPr>
            <w:noProof/>
          </w:rPr>
          <w:t>33</w:t>
        </w:r>
      </w:fldSimple>
      <w:r>
        <w:t>. Giao diện trang Đăng nhập tài khoản Admin</w:t>
      </w:r>
      <w:bookmarkEnd w:id="2232"/>
    </w:p>
    <w:p w14:paraId="61D11467" w14:textId="12D11FE6" w:rsidR="005447E4" w:rsidRDefault="00000000" w:rsidP="008F29C7">
      <w:pPr>
        <w:pStyle w:val="Heading4"/>
      </w:pPr>
      <w:bookmarkStart w:id="2233" w:name="_heading=h.504ld9usm64l" w:colFirst="0" w:colLast="0"/>
      <w:bookmarkEnd w:id="2233"/>
      <w:r>
        <w:t>Trang chủ admin:</w:t>
      </w:r>
    </w:p>
    <w:p w14:paraId="2D08992C" w14:textId="77777777" w:rsidR="005447E4" w:rsidRDefault="00000000">
      <w:pPr>
        <w:ind w:firstLine="720"/>
        <w:jc w:val="both"/>
        <w:rPr>
          <w:sz w:val="26"/>
          <w:szCs w:val="26"/>
        </w:rPr>
        <w:pPrChange w:id="2234" w:author="ĐÀNG ANH MIN ROG" w:date="2023-06-11T03:37:00Z">
          <w:pPr>
            <w:ind w:left="720" w:firstLine="720"/>
            <w:jc w:val="both"/>
          </w:pPr>
        </w:pPrChange>
      </w:pPr>
      <w:bookmarkStart w:id="2235" w:name="_heading=h.3eo8nwcbtq4w" w:colFirst="0" w:colLast="0"/>
      <w:bookmarkEnd w:id="2235"/>
      <w:r>
        <w:rPr>
          <w:sz w:val="26"/>
          <w:szCs w:val="26"/>
        </w:rPr>
        <w:t>Trang tổng quan Admin cung cấp một bức tranh toàn cảnh về hoạt động của trang web, hiển thị các chỉ số quan trọng như đơn hàng đã bán, doanh thu, số lượng khách hàng đăng ký và các hoạt động giao dịch theo ngày, tháng và năm.</w:t>
      </w:r>
    </w:p>
    <w:p w14:paraId="3DE8FA16" w14:textId="77777777" w:rsidR="005447E4" w:rsidRDefault="00000000">
      <w:pPr>
        <w:ind w:firstLine="720"/>
        <w:jc w:val="both"/>
        <w:rPr>
          <w:sz w:val="26"/>
          <w:szCs w:val="26"/>
        </w:rPr>
        <w:pPrChange w:id="2236" w:author="ĐÀNG ANH MIN ROG" w:date="2023-06-11T03:37:00Z">
          <w:pPr>
            <w:ind w:left="720" w:firstLine="720"/>
            <w:jc w:val="both"/>
          </w:pPr>
        </w:pPrChange>
      </w:pPr>
      <w:bookmarkStart w:id="2237" w:name="_heading=h.buutpev4rxb8" w:colFirst="0" w:colLast="0"/>
      <w:bookmarkEnd w:id="2237"/>
      <w:r>
        <w:rPr>
          <w:sz w:val="26"/>
          <w:szCs w:val="26"/>
        </w:rPr>
        <w:t>Trang tổng quan này giúp người quản trị dễ dàng theo dõi và đánh giá hiệu suất kinh doanh của trang web. Thông qua việc hiển thị số liệu và biểu đồ, người quản trị có thể nhanh chóng nhìn thấy xu hướng và biến động của các chỉ số quan trọng. Điều này giúp họ đưa ra các quyết định và chiến lược phù hợp để tăng cường hiệu quả kinh doanh và đáp ứng nhu cầu của khách hàng.</w:t>
      </w:r>
    </w:p>
    <w:p w14:paraId="2DCEF450" w14:textId="77777777" w:rsidR="005447E4" w:rsidRDefault="00000000">
      <w:pPr>
        <w:ind w:firstLine="720"/>
        <w:jc w:val="both"/>
        <w:rPr>
          <w:sz w:val="26"/>
          <w:szCs w:val="26"/>
        </w:rPr>
        <w:pPrChange w:id="2238" w:author="ĐÀNG ANH MIN ROG" w:date="2023-06-11T03:37:00Z">
          <w:pPr>
            <w:ind w:left="720" w:firstLine="720"/>
            <w:jc w:val="both"/>
          </w:pPr>
        </w:pPrChange>
      </w:pPr>
      <w:bookmarkStart w:id="2239" w:name="_heading=h.m9rrdefgfbv3" w:colFirst="0" w:colLast="0"/>
      <w:bookmarkEnd w:id="2239"/>
      <w:r>
        <w:rPr>
          <w:sz w:val="26"/>
          <w:szCs w:val="26"/>
        </w:rPr>
        <w:t xml:space="preserve">Trang tổng quan cũng cung cấp thông tin về hoạt động giao dịch của trang web theo từng khoảng thời gian. Người quản trị có thể xem số lượng giao dịch, giá trị giao dịch, và các </w:t>
      </w:r>
      <w:r>
        <w:rPr>
          <w:sz w:val="26"/>
          <w:szCs w:val="26"/>
        </w:rPr>
        <w:lastRenderedPageBreak/>
        <w:t>chỉ số khác để hiểu rõ hơn về hoạt động kinh doanh của trang web. Thông qua việc theo dõi các chỉ số này, người quản trị có thể đánh giá hiệu quả của các chiến dịch tiếp thị, phân tích xu hướng và tìm kiếm cơ hội để cải thiện kết quả kinh doanh.</w:t>
      </w:r>
    </w:p>
    <w:p w14:paraId="7D36EAAE" w14:textId="77777777" w:rsidR="00F36D74" w:rsidRDefault="00000000" w:rsidP="00F36D74">
      <w:pPr>
        <w:keepNext/>
      </w:pPr>
      <w:bookmarkStart w:id="2240" w:name="_heading=h.sjfaoa4sjvsx" w:colFirst="0" w:colLast="0"/>
      <w:bookmarkEnd w:id="2240"/>
      <w:r>
        <w:rPr>
          <w:noProof/>
          <w:sz w:val="26"/>
          <w:szCs w:val="26"/>
        </w:rPr>
        <w:drawing>
          <wp:inline distT="114300" distB="114300" distL="114300" distR="114300" wp14:anchorId="3D5A04CF" wp14:editId="41775A62">
            <wp:extent cx="5382578" cy="4965969"/>
            <wp:effectExtent l="0" t="0" r="0" b="0"/>
            <wp:docPr id="11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5382578" cy="4965969"/>
                    </a:xfrm>
                    <a:prstGeom prst="rect">
                      <a:avLst/>
                    </a:prstGeom>
                    <a:ln/>
                  </pic:spPr>
                </pic:pic>
              </a:graphicData>
            </a:graphic>
          </wp:inline>
        </w:drawing>
      </w:r>
    </w:p>
    <w:p w14:paraId="6C4AF340" w14:textId="094970AF" w:rsidR="005447E4" w:rsidRDefault="00F36D74" w:rsidP="00F906CF">
      <w:pPr>
        <w:pStyle w:val="Caption"/>
        <w:rPr>
          <w:ins w:id="2241" w:author="ĐÀNG ANH MIN ROG" w:date="2023-06-11T03:38:00Z"/>
        </w:rPr>
      </w:pPr>
      <w:bookmarkStart w:id="2242" w:name="_Toc136707897"/>
      <w:r>
        <w:t xml:space="preserve">Hình </w:t>
      </w:r>
      <w:fldSimple w:instr=" STYLEREF 1 \s ">
        <w:r>
          <w:rPr>
            <w:noProof/>
          </w:rPr>
          <w:t>3</w:t>
        </w:r>
      </w:fldSimple>
      <w:r>
        <w:t>.</w:t>
      </w:r>
      <w:fldSimple w:instr=" SEQ Hình \* ARABIC \s 1 ">
        <w:r>
          <w:rPr>
            <w:noProof/>
          </w:rPr>
          <w:t>34</w:t>
        </w:r>
      </w:fldSimple>
      <w:r>
        <w:t>. Giao diện trang chủ Admin</w:t>
      </w:r>
      <w:bookmarkStart w:id="2243" w:name="_heading=h.da7gvhax936c" w:colFirst="0" w:colLast="0"/>
      <w:bookmarkEnd w:id="2242"/>
      <w:bookmarkEnd w:id="2243"/>
    </w:p>
    <w:p w14:paraId="54AE3DE2" w14:textId="77777777" w:rsidR="005D050F" w:rsidRDefault="005D050F" w:rsidP="005D050F">
      <w:pPr>
        <w:rPr>
          <w:ins w:id="2244" w:author="ĐÀNG ANH MIN ROG" w:date="2023-06-11T03:38:00Z"/>
        </w:rPr>
      </w:pPr>
    </w:p>
    <w:p w14:paraId="44269A05" w14:textId="77777777" w:rsidR="005D050F" w:rsidRDefault="005D050F" w:rsidP="005D050F">
      <w:pPr>
        <w:rPr>
          <w:ins w:id="2245" w:author="ĐÀNG ANH MIN ROG" w:date="2023-06-11T03:38:00Z"/>
        </w:rPr>
      </w:pPr>
    </w:p>
    <w:p w14:paraId="530FC1FF" w14:textId="77777777" w:rsidR="005D050F" w:rsidRDefault="005D050F" w:rsidP="005D050F">
      <w:pPr>
        <w:rPr>
          <w:ins w:id="2246" w:author="ĐÀNG ANH MIN ROG" w:date="2023-06-11T03:38:00Z"/>
        </w:rPr>
      </w:pPr>
    </w:p>
    <w:p w14:paraId="618AC337" w14:textId="77777777" w:rsidR="005D050F" w:rsidRPr="005D050F" w:rsidRDefault="005D050F">
      <w:pPr>
        <w:rPr>
          <w:rPrChange w:id="2247" w:author="ĐÀNG ANH MIN ROG" w:date="2023-06-11T03:38:00Z">
            <w:rPr>
              <w:sz w:val="26"/>
              <w:szCs w:val="26"/>
            </w:rPr>
          </w:rPrChange>
        </w:rPr>
        <w:pPrChange w:id="2248" w:author="ĐÀNG ANH MIN ROG" w:date="2023-06-11T03:38:00Z">
          <w:pPr>
            <w:pStyle w:val="Caption"/>
          </w:pPr>
        </w:pPrChange>
      </w:pPr>
    </w:p>
    <w:p w14:paraId="1262C162" w14:textId="71239008" w:rsidR="005447E4" w:rsidRDefault="00000000" w:rsidP="008F29C7">
      <w:pPr>
        <w:pStyle w:val="Heading4"/>
      </w:pPr>
      <w:bookmarkStart w:id="2249" w:name="_heading=h.69tkeoqq5xr7" w:colFirst="0" w:colLast="0"/>
      <w:bookmarkEnd w:id="2249"/>
      <w:r>
        <w:lastRenderedPageBreak/>
        <w:t>Trang quản lý người dùng:</w:t>
      </w:r>
    </w:p>
    <w:p w14:paraId="445EDA9F" w14:textId="77777777" w:rsidR="00F36D74" w:rsidRDefault="00000000" w:rsidP="00F36D74">
      <w:pPr>
        <w:keepNext/>
      </w:pPr>
      <w:bookmarkStart w:id="2250" w:name="_heading=h.6ix1x61cfux" w:colFirst="0" w:colLast="0"/>
      <w:bookmarkEnd w:id="2250"/>
      <w:r>
        <w:rPr>
          <w:b/>
          <w:noProof/>
          <w:sz w:val="26"/>
          <w:szCs w:val="26"/>
        </w:rPr>
        <w:drawing>
          <wp:inline distT="114300" distB="114300" distL="114300" distR="114300" wp14:anchorId="1AD32BA2" wp14:editId="323DAB03">
            <wp:extent cx="5173028" cy="2882802"/>
            <wp:effectExtent l="0" t="0" r="0" b="0"/>
            <wp:docPr id="11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5173028" cy="2882802"/>
                    </a:xfrm>
                    <a:prstGeom prst="rect">
                      <a:avLst/>
                    </a:prstGeom>
                    <a:ln/>
                  </pic:spPr>
                </pic:pic>
              </a:graphicData>
            </a:graphic>
          </wp:inline>
        </w:drawing>
      </w:r>
    </w:p>
    <w:p w14:paraId="5D873C3E" w14:textId="3DF62C7E" w:rsidR="005447E4" w:rsidRDefault="00F36D74" w:rsidP="00F906CF">
      <w:pPr>
        <w:pStyle w:val="Caption"/>
        <w:rPr>
          <w:b/>
          <w:sz w:val="26"/>
          <w:szCs w:val="26"/>
        </w:rPr>
      </w:pPr>
      <w:bookmarkStart w:id="2251" w:name="_Toc136707898"/>
      <w:r>
        <w:t xml:space="preserve">Hình </w:t>
      </w:r>
      <w:fldSimple w:instr=" STYLEREF 1 \s ">
        <w:r>
          <w:rPr>
            <w:noProof/>
          </w:rPr>
          <w:t>3</w:t>
        </w:r>
      </w:fldSimple>
      <w:r>
        <w:t>.</w:t>
      </w:r>
      <w:fldSimple w:instr=" SEQ Hình \* ARABIC \s 1 ">
        <w:r>
          <w:rPr>
            <w:noProof/>
          </w:rPr>
          <w:t>35</w:t>
        </w:r>
      </w:fldSimple>
      <w:r>
        <w:t>.</w:t>
      </w:r>
      <w:r w:rsidR="006F280F">
        <w:t xml:space="preserve"> </w:t>
      </w:r>
      <w:r w:rsidRPr="00662847">
        <w:t>Giao diện trang</w:t>
      </w:r>
      <w:r>
        <w:t xml:space="preserve"> quản lý người dùng</w:t>
      </w:r>
      <w:bookmarkStart w:id="2252" w:name="_heading=h.rjtunhe8sa1d" w:colFirst="0" w:colLast="0"/>
      <w:bookmarkEnd w:id="2251"/>
      <w:bookmarkEnd w:id="2252"/>
    </w:p>
    <w:p w14:paraId="4A983C2D" w14:textId="424D8F05" w:rsidR="005447E4" w:rsidRDefault="00000000" w:rsidP="008F29C7">
      <w:pPr>
        <w:pStyle w:val="Heading4"/>
      </w:pPr>
      <w:bookmarkStart w:id="2253" w:name="_heading=h.v1x84lgi72w2" w:colFirst="0" w:colLast="0"/>
      <w:bookmarkEnd w:id="2253"/>
      <w:r>
        <w:t>Trang quản lý đơn hàng:</w:t>
      </w:r>
    </w:p>
    <w:p w14:paraId="43188CBF" w14:textId="77777777" w:rsidR="00F36D74" w:rsidRDefault="00000000" w:rsidP="00F36D74">
      <w:pPr>
        <w:keepNext/>
      </w:pPr>
      <w:bookmarkStart w:id="2254" w:name="_heading=h.63hmi8h526cc" w:colFirst="0" w:colLast="0"/>
      <w:bookmarkEnd w:id="2254"/>
      <w:r>
        <w:rPr>
          <w:b/>
          <w:noProof/>
          <w:sz w:val="26"/>
          <w:szCs w:val="26"/>
        </w:rPr>
        <w:drawing>
          <wp:inline distT="114300" distB="114300" distL="114300" distR="114300" wp14:anchorId="02D65EAC" wp14:editId="74FA9205">
            <wp:extent cx="5792153" cy="2107052"/>
            <wp:effectExtent l="0" t="0" r="0" b="0"/>
            <wp:docPr id="11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792153" cy="2107052"/>
                    </a:xfrm>
                    <a:prstGeom prst="rect">
                      <a:avLst/>
                    </a:prstGeom>
                    <a:ln/>
                  </pic:spPr>
                </pic:pic>
              </a:graphicData>
            </a:graphic>
          </wp:inline>
        </w:drawing>
      </w:r>
    </w:p>
    <w:p w14:paraId="3B4E748E" w14:textId="12B43F4A" w:rsidR="005447E4" w:rsidRDefault="00F36D74" w:rsidP="00F906CF">
      <w:pPr>
        <w:pStyle w:val="Caption"/>
        <w:rPr>
          <w:ins w:id="2255" w:author="ĐÀNG ANH MIN ROG" w:date="2023-06-11T03:38:00Z"/>
        </w:rPr>
      </w:pPr>
      <w:bookmarkStart w:id="2256" w:name="_Toc136707899"/>
      <w:r>
        <w:t xml:space="preserve">Hình </w:t>
      </w:r>
      <w:fldSimple w:instr=" STYLEREF 1 \s ">
        <w:r>
          <w:rPr>
            <w:noProof/>
          </w:rPr>
          <w:t>3</w:t>
        </w:r>
      </w:fldSimple>
      <w:r>
        <w:t>.</w:t>
      </w:r>
      <w:fldSimple w:instr=" SEQ Hình \* ARABIC \s 1 ">
        <w:r>
          <w:rPr>
            <w:noProof/>
          </w:rPr>
          <w:t>36</w:t>
        </w:r>
      </w:fldSimple>
      <w:r>
        <w:t>. Giao diện trang quản lý đơn hàng</w:t>
      </w:r>
      <w:bookmarkStart w:id="2257" w:name="_heading=h.6dgb1h4of9bu" w:colFirst="0" w:colLast="0"/>
      <w:bookmarkStart w:id="2258" w:name="_heading=h.n6hjt3z93cyi" w:colFirst="0" w:colLast="0"/>
      <w:bookmarkStart w:id="2259" w:name="_heading=h.vlcxjivbqbm6" w:colFirst="0" w:colLast="0"/>
      <w:bookmarkEnd w:id="2256"/>
      <w:bookmarkEnd w:id="2257"/>
      <w:bookmarkEnd w:id="2258"/>
      <w:bookmarkEnd w:id="2259"/>
    </w:p>
    <w:p w14:paraId="42E78AB7" w14:textId="77777777" w:rsidR="005D050F" w:rsidRDefault="005D050F" w:rsidP="005D050F">
      <w:pPr>
        <w:rPr>
          <w:ins w:id="2260" w:author="ĐÀNG ANH MIN ROG" w:date="2023-06-11T03:38:00Z"/>
        </w:rPr>
      </w:pPr>
    </w:p>
    <w:p w14:paraId="17EC18FF" w14:textId="77777777" w:rsidR="005D050F" w:rsidRDefault="005D050F" w:rsidP="005D050F">
      <w:pPr>
        <w:rPr>
          <w:ins w:id="2261" w:author="ĐÀNG ANH MIN ROG" w:date="2023-06-11T03:38:00Z"/>
        </w:rPr>
      </w:pPr>
    </w:p>
    <w:p w14:paraId="5EF26D0B" w14:textId="77777777" w:rsidR="005D050F" w:rsidRPr="005D050F" w:rsidRDefault="005D050F">
      <w:pPr>
        <w:rPr>
          <w:rPrChange w:id="2262" w:author="ĐÀNG ANH MIN ROG" w:date="2023-06-11T03:38:00Z">
            <w:rPr>
              <w:b/>
              <w:sz w:val="26"/>
              <w:szCs w:val="26"/>
            </w:rPr>
          </w:rPrChange>
        </w:rPr>
        <w:pPrChange w:id="2263" w:author="ĐÀNG ANH MIN ROG" w:date="2023-06-11T03:38:00Z">
          <w:pPr>
            <w:pStyle w:val="Caption"/>
          </w:pPr>
        </w:pPrChange>
      </w:pPr>
    </w:p>
    <w:p w14:paraId="4BDA511D" w14:textId="2A1D0C01" w:rsidR="005447E4" w:rsidRDefault="00000000" w:rsidP="008F29C7">
      <w:pPr>
        <w:pStyle w:val="Heading4"/>
      </w:pPr>
      <w:bookmarkStart w:id="2264" w:name="_heading=h.x4m41s7jtdy4" w:colFirst="0" w:colLast="0"/>
      <w:bookmarkEnd w:id="2264"/>
      <w:r>
        <w:lastRenderedPageBreak/>
        <w:t>Trang quản lý bài viết:</w:t>
      </w:r>
    </w:p>
    <w:p w14:paraId="1166A419" w14:textId="77777777" w:rsidR="005447E4" w:rsidRDefault="00000000">
      <w:pPr>
        <w:ind w:firstLine="720"/>
        <w:jc w:val="both"/>
        <w:rPr>
          <w:sz w:val="26"/>
          <w:szCs w:val="26"/>
        </w:rPr>
        <w:pPrChange w:id="2265" w:author="ĐÀNG ANH MIN ROG" w:date="2023-06-11T00:55:00Z">
          <w:pPr>
            <w:numPr>
              <w:numId w:val="6"/>
            </w:numPr>
            <w:ind w:left="1260" w:hanging="360"/>
            <w:jc w:val="both"/>
          </w:pPr>
        </w:pPrChange>
      </w:pPr>
      <w:r>
        <w:rPr>
          <w:sz w:val="26"/>
          <w:szCs w:val="26"/>
        </w:rPr>
        <w:t>Hiển thị thông tin các bài viết đã được lưu trong cơ sở dữ liệu.</w:t>
      </w:r>
    </w:p>
    <w:p w14:paraId="29B20F67" w14:textId="77777777" w:rsidR="005447E4" w:rsidRDefault="00000000">
      <w:pPr>
        <w:ind w:firstLine="720"/>
        <w:jc w:val="both"/>
        <w:rPr>
          <w:sz w:val="26"/>
          <w:szCs w:val="26"/>
        </w:rPr>
        <w:pPrChange w:id="2266" w:author="ĐÀNG ANH MIN ROG" w:date="2023-06-11T00:55:00Z">
          <w:pPr>
            <w:numPr>
              <w:numId w:val="6"/>
            </w:numPr>
            <w:ind w:left="1260" w:hanging="360"/>
            <w:jc w:val="both"/>
          </w:pPr>
        </w:pPrChange>
      </w:pPr>
      <w:r>
        <w:rPr>
          <w:sz w:val="26"/>
          <w:szCs w:val="26"/>
        </w:rPr>
        <w:t>Admin có thể thêm bài viết mới, xóa hoặc sửa các bài viết đã có</w:t>
      </w:r>
    </w:p>
    <w:p w14:paraId="2F059E5D" w14:textId="77777777" w:rsidR="005447E4" w:rsidRDefault="00000000">
      <w:pPr>
        <w:ind w:firstLine="720"/>
        <w:jc w:val="both"/>
        <w:rPr>
          <w:sz w:val="26"/>
          <w:szCs w:val="26"/>
        </w:rPr>
        <w:pPrChange w:id="2267" w:author="ĐÀNG ANH MIN ROG" w:date="2023-06-11T00:55:00Z">
          <w:pPr>
            <w:numPr>
              <w:numId w:val="6"/>
            </w:numPr>
            <w:ind w:left="1260" w:hanging="360"/>
            <w:jc w:val="both"/>
          </w:pPr>
        </w:pPrChange>
      </w:pPr>
      <w:r>
        <w:rPr>
          <w:sz w:val="26"/>
          <w:szCs w:val="26"/>
        </w:rPr>
        <w:t>Admin có thể tìm kiếm bài viết để dễ dàng chỉnh sửa.</w:t>
      </w:r>
    </w:p>
    <w:p w14:paraId="1A974137" w14:textId="77777777" w:rsidR="00F36D74" w:rsidRDefault="00000000" w:rsidP="00F36D74">
      <w:pPr>
        <w:keepNext/>
      </w:pPr>
      <w:r>
        <w:rPr>
          <w:noProof/>
          <w:sz w:val="26"/>
          <w:szCs w:val="26"/>
        </w:rPr>
        <w:drawing>
          <wp:inline distT="114300" distB="114300" distL="114300" distR="114300" wp14:anchorId="4392959A" wp14:editId="69820830">
            <wp:extent cx="5668328" cy="3150046"/>
            <wp:effectExtent l="0" t="0" r="0" b="0"/>
            <wp:docPr id="11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5668328" cy="3150046"/>
                    </a:xfrm>
                    <a:prstGeom prst="rect">
                      <a:avLst/>
                    </a:prstGeom>
                    <a:ln/>
                  </pic:spPr>
                </pic:pic>
              </a:graphicData>
            </a:graphic>
          </wp:inline>
        </w:drawing>
      </w:r>
    </w:p>
    <w:p w14:paraId="05991541" w14:textId="4032ABE1" w:rsidR="005447E4" w:rsidRDefault="00F36D74" w:rsidP="00F906CF">
      <w:pPr>
        <w:pStyle w:val="Caption"/>
        <w:rPr>
          <w:sz w:val="26"/>
          <w:szCs w:val="26"/>
        </w:rPr>
      </w:pPr>
      <w:bookmarkStart w:id="2268" w:name="_Toc136707900"/>
      <w:r>
        <w:t xml:space="preserve">Hình </w:t>
      </w:r>
      <w:fldSimple w:instr=" STYLEREF 1 \s ">
        <w:r>
          <w:rPr>
            <w:noProof/>
          </w:rPr>
          <w:t>3</w:t>
        </w:r>
      </w:fldSimple>
      <w:r>
        <w:t>.</w:t>
      </w:r>
      <w:fldSimple w:instr=" SEQ Hình \* ARABIC \s 1 ">
        <w:r>
          <w:rPr>
            <w:noProof/>
          </w:rPr>
          <w:t>37</w:t>
        </w:r>
      </w:fldSimple>
      <w:r>
        <w:t>. Giao diện trang quản lý bài viết</w:t>
      </w:r>
      <w:bookmarkEnd w:id="2268"/>
    </w:p>
    <w:p w14:paraId="5CD10C51" w14:textId="3A0E80F5" w:rsidR="005447E4" w:rsidRDefault="00000000" w:rsidP="00A5040B">
      <w:pPr>
        <w:pStyle w:val="Heading4"/>
      </w:pPr>
      <w:r>
        <w:t>Trang quản lý sản phẩm:</w:t>
      </w:r>
    </w:p>
    <w:p w14:paraId="5751E25A" w14:textId="01125AD0" w:rsidR="005447E4" w:rsidRDefault="00000000">
      <w:pPr>
        <w:ind w:firstLine="720"/>
        <w:jc w:val="both"/>
        <w:rPr>
          <w:sz w:val="26"/>
          <w:szCs w:val="26"/>
        </w:rPr>
        <w:pPrChange w:id="2269" w:author="ĐÀNG ANH MIN ROG" w:date="2023-06-11T03:38:00Z">
          <w:pPr>
            <w:ind w:left="720" w:firstLine="720"/>
            <w:jc w:val="both"/>
          </w:pPr>
        </w:pPrChange>
      </w:pPr>
      <w:r>
        <w:rPr>
          <w:sz w:val="26"/>
          <w:szCs w:val="26"/>
        </w:rPr>
        <w:t>Trang Quản lý Sản phẩm cung cấp một cách thuận tiện và nhanh chóng để Admin có thể duy trì và quản lý danh sách sản phẩm trên trang web. Việc thêm, xóa và chỉnh sửa sản phẩm giúp Admin cập nhật và tùy chỉnh danh mục sản phẩm để đáp ứng nhu cầu của người dùng và quản lý kinh doanh một cách hiệu quả.</w:t>
      </w:r>
    </w:p>
    <w:p w14:paraId="34CA9E6A" w14:textId="77777777" w:rsidR="00F36D74" w:rsidRDefault="00000000" w:rsidP="00F36D74">
      <w:pPr>
        <w:keepNext/>
      </w:pPr>
      <w:r>
        <w:rPr>
          <w:noProof/>
          <w:sz w:val="26"/>
          <w:szCs w:val="26"/>
        </w:rPr>
        <w:lastRenderedPageBreak/>
        <w:drawing>
          <wp:inline distT="114300" distB="114300" distL="114300" distR="114300" wp14:anchorId="3C811213" wp14:editId="3E9F2750">
            <wp:extent cx="5100627" cy="6468442"/>
            <wp:effectExtent l="0" t="0" r="0" b="0"/>
            <wp:docPr id="112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5100627" cy="6468442"/>
                    </a:xfrm>
                    <a:prstGeom prst="rect">
                      <a:avLst/>
                    </a:prstGeom>
                    <a:ln/>
                  </pic:spPr>
                </pic:pic>
              </a:graphicData>
            </a:graphic>
          </wp:inline>
        </w:drawing>
      </w:r>
    </w:p>
    <w:p w14:paraId="68B778C0" w14:textId="6ECB1C87" w:rsidR="005447E4" w:rsidRPr="006F280F" w:rsidRDefault="00F36D74" w:rsidP="00F906CF">
      <w:pPr>
        <w:pStyle w:val="Caption"/>
        <w:rPr>
          <w:sz w:val="26"/>
          <w:szCs w:val="26"/>
        </w:rPr>
      </w:pPr>
      <w:bookmarkStart w:id="2270" w:name="_Toc136707901"/>
      <w:r>
        <w:t xml:space="preserve">Hình </w:t>
      </w:r>
      <w:fldSimple w:instr=" STYLEREF 1 \s ">
        <w:r>
          <w:rPr>
            <w:noProof/>
          </w:rPr>
          <w:t>3</w:t>
        </w:r>
      </w:fldSimple>
      <w:r>
        <w:t>.</w:t>
      </w:r>
      <w:fldSimple w:instr=" SEQ Hình \* ARABIC \s 1 ">
        <w:r>
          <w:rPr>
            <w:noProof/>
          </w:rPr>
          <w:t>38</w:t>
        </w:r>
      </w:fldSimple>
      <w:r>
        <w:t>. Giao diện trang quản lý sản phẩm</w:t>
      </w:r>
      <w:bookmarkStart w:id="2271" w:name="_heading=h.3kmv5mqqb5sl" w:colFirst="0" w:colLast="0"/>
      <w:bookmarkStart w:id="2272" w:name="_heading=h.8qdhnfg8t0qo" w:colFirst="0" w:colLast="0"/>
      <w:bookmarkStart w:id="2273" w:name="_heading=h.77coh28dkmd3" w:colFirst="0" w:colLast="0"/>
      <w:bookmarkStart w:id="2274" w:name="_heading=h.vynxivfkilj7" w:colFirst="0" w:colLast="0"/>
      <w:bookmarkStart w:id="2275" w:name="_heading=h.xlxd6iouqi17" w:colFirst="0" w:colLast="0"/>
      <w:bookmarkEnd w:id="2270"/>
      <w:bookmarkEnd w:id="2271"/>
      <w:bookmarkEnd w:id="2272"/>
      <w:bookmarkEnd w:id="2273"/>
      <w:bookmarkEnd w:id="2274"/>
      <w:bookmarkEnd w:id="2275"/>
    </w:p>
    <w:p w14:paraId="61A05050" w14:textId="0880294E" w:rsidR="005447E4" w:rsidRDefault="00000000" w:rsidP="00791C2C">
      <w:pPr>
        <w:pStyle w:val="Heading1"/>
      </w:pPr>
      <w:bookmarkStart w:id="2276" w:name="_heading=h.yalvf4ejer5c" w:colFirst="0" w:colLast="0"/>
      <w:bookmarkStart w:id="2277" w:name="_Toc136708515"/>
      <w:bookmarkStart w:id="2278" w:name="_Toc137358872"/>
      <w:bookmarkEnd w:id="2276"/>
      <w:r>
        <w:lastRenderedPageBreak/>
        <w:t>KẾT LUẬN VÀ KIẾN NGHỊ</w:t>
      </w:r>
      <w:bookmarkEnd w:id="2277"/>
      <w:bookmarkEnd w:id="2278"/>
    </w:p>
    <w:p w14:paraId="5E3602D9" w14:textId="77777777" w:rsidR="005447E4" w:rsidRDefault="00000000" w:rsidP="00F36D74">
      <w:pPr>
        <w:pStyle w:val="Heading2"/>
      </w:pPr>
      <w:bookmarkStart w:id="2279" w:name="_heading=h.p3bzomq2qav2" w:colFirst="0" w:colLast="0"/>
      <w:bookmarkStart w:id="2280" w:name="_Toc136708516"/>
      <w:bookmarkStart w:id="2281" w:name="_Toc137358873"/>
      <w:bookmarkEnd w:id="2279"/>
      <w:commentRangeStart w:id="2282"/>
      <w:r>
        <w:t>Kết luận</w:t>
      </w:r>
      <w:bookmarkEnd w:id="2280"/>
      <w:commentRangeEnd w:id="2282"/>
      <w:r w:rsidR="005938D8">
        <w:rPr>
          <w:rStyle w:val="CommentReference"/>
          <w:b w:val="0"/>
        </w:rPr>
        <w:commentReference w:id="2282"/>
      </w:r>
      <w:bookmarkEnd w:id="2281"/>
    </w:p>
    <w:p w14:paraId="59182D5A" w14:textId="2039DBE0" w:rsidR="005447E4" w:rsidDel="005C5BF3" w:rsidRDefault="00000000">
      <w:pPr>
        <w:ind w:firstLine="720"/>
        <w:jc w:val="both"/>
        <w:rPr>
          <w:del w:id="2283" w:author="ĐÀNG ANH MIN ROG" w:date="2023-06-11T06:15:00Z"/>
          <w:sz w:val="26"/>
          <w:szCs w:val="26"/>
        </w:rPr>
      </w:pPr>
      <w:bookmarkStart w:id="2284" w:name="_heading=h.p8lz9y2bmh1x" w:colFirst="0" w:colLast="0"/>
      <w:bookmarkEnd w:id="2284"/>
      <w:del w:id="2285" w:author="ĐÀNG ANH MIN ROG" w:date="2023-06-11T06:15:00Z">
        <w:r w:rsidDel="005C5BF3">
          <w:rPr>
            <w:sz w:val="26"/>
            <w:szCs w:val="26"/>
          </w:rPr>
          <w:delText xml:space="preserve">Qua việc xây dựng trang web bán hàng, nhóm đã nắm được cách thiết kế một trang web sử dụng </w:delText>
        </w:r>
        <w:commentRangeStart w:id="2286"/>
        <w:r w:rsidDel="005C5BF3">
          <w:rPr>
            <w:sz w:val="26"/>
            <w:szCs w:val="26"/>
          </w:rPr>
          <w:delText xml:space="preserve">ASP.NET Core </w:delText>
        </w:r>
        <w:commentRangeEnd w:id="2286"/>
        <w:r w:rsidR="005938D8" w:rsidDel="005C5BF3">
          <w:rPr>
            <w:rStyle w:val="CommentReference"/>
          </w:rPr>
          <w:commentReference w:id="2286"/>
        </w:r>
        <w:r w:rsidDel="005C5BF3">
          <w:rPr>
            <w:sz w:val="26"/>
            <w:szCs w:val="26"/>
          </w:rPr>
          <w:delText>và làm việc với trang web, từ việc triển khai lên môi trường Internet cho đến đáp ứng yêu cầu của người dùng. Các thành viên trong nhóm đã thay phiên nhau hoàn thiện giao diện của trang web và đến nay, người dùng có thể dễ dàng sử dụng trang web thông qua giao diện người dùng thân thiện và hấp dẫn. Công việc backend cũng được nhóm cùng nhau học hỏi và xây dựng, cho phép người dùng truy cập các chức năng cơ bản của một trang web thương mại điện tử. Sự hài lòng và phản hồi từ người dùng đã trở thành động lực để nhóm tiếp tục phát triển đồ án hàng ngày.</w:delText>
        </w:r>
      </w:del>
    </w:p>
    <w:p w14:paraId="193BD819" w14:textId="40411A04" w:rsidR="005C5BF3" w:rsidRPr="005C5BF3" w:rsidRDefault="00000000" w:rsidP="005C5BF3">
      <w:pPr>
        <w:ind w:firstLine="720"/>
        <w:jc w:val="both"/>
        <w:rPr>
          <w:ins w:id="2287" w:author="ĐÀNG ANH MIN ROG" w:date="2023-06-11T06:15:00Z"/>
          <w:sz w:val="26"/>
          <w:szCs w:val="26"/>
        </w:rPr>
      </w:pPr>
      <w:bookmarkStart w:id="2288" w:name="_heading=h.tlv9bqhgth4" w:colFirst="0" w:colLast="0"/>
      <w:bookmarkEnd w:id="2288"/>
      <w:del w:id="2289" w:author="ĐÀNG ANH MIN ROG" w:date="2023-06-11T06:15:00Z">
        <w:r w:rsidDel="005C5BF3">
          <w:rPr>
            <w:sz w:val="26"/>
            <w:szCs w:val="26"/>
          </w:rPr>
          <w:delText>Một trong những nhiệm vụ quan trọng để hoàn thiện trang web là thiết kế cơ sở dữ liệu cho hệ thống. Sau nhiều cuộc thảo luận và trao đổi, nhóm đã đồng ý và hoàn thành một cơ sở dữ liệu phù hợp cho trang web. Điều này đã giúp đẩy nhanh quá trình phát triển của trang web.</w:delText>
        </w:r>
      </w:del>
      <w:ins w:id="2290" w:author="ĐÀNG ANH MIN ROG" w:date="2023-06-11T06:15:00Z">
        <w:r w:rsidR="005C5BF3" w:rsidRPr="005C5BF3">
          <w:rPr>
            <w:sz w:val="26"/>
            <w:szCs w:val="26"/>
          </w:rPr>
          <w:t xml:space="preserve">Qua việc xây dựng trang web bán hàng, nhóm đã nắm được cách thiết kế một trang web sử dụng ASP.NET Core và làm việc với trang web, từ việc triển khai lên môi trường Internet cho đến đáp ứng yêu cầu của người dùng. Các thành viên trong nhóm đã thay phiên nhau hoàn thiện giao diện của trang web và đến nay, người dùng có thể dễ dàng sử dụng trang web thông qua giao diện người dùng thân thiện và hấp dẫn. Công việc backend cũng được nhóm cùng nhau học hỏi và xây dựng, cho phép người dùng truy cập các chức năng cơ bản của một trang web thương mại điện tử. </w:t>
        </w:r>
      </w:ins>
    </w:p>
    <w:p w14:paraId="27DDFB0B" w14:textId="77777777" w:rsidR="005C5BF3" w:rsidRPr="005C5BF3" w:rsidRDefault="005C5BF3" w:rsidP="005C5BF3">
      <w:pPr>
        <w:ind w:firstLine="720"/>
        <w:jc w:val="both"/>
        <w:rPr>
          <w:ins w:id="2291" w:author="ĐÀNG ANH MIN ROG" w:date="2023-06-11T06:15:00Z"/>
          <w:sz w:val="26"/>
          <w:szCs w:val="26"/>
        </w:rPr>
      </w:pPr>
      <w:ins w:id="2292" w:author="ĐÀNG ANH MIN ROG" w:date="2023-06-11T06:15:00Z">
        <w:r w:rsidRPr="005C5BF3">
          <w:rPr>
            <w:sz w:val="26"/>
            <w:szCs w:val="26"/>
          </w:rPr>
          <w:t>Một trong những nhiệm vụ quan trọng để hoàn thiện trang web là thiết kế cơ sở dữ liệu cho hệ thống. Sau nhiều cuộc thảo luận và trao đổi, nhóm đã đồng ý và hoàn thành một cơ sở dữ liệu phù hợp cho trang web. Điều này đã giúp đẩy nhanh quá trình phát triển của trang web.</w:t>
        </w:r>
      </w:ins>
    </w:p>
    <w:p w14:paraId="09F4A52C" w14:textId="77777777" w:rsidR="005C5BF3" w:rsidRPr="005C5BF3" w:rsidRDefault="005C5BF3" w:rsidP="005C5BF3">
      <w:pPr>
        <w:ind w:firstLine="720"/>
        <w:jc w:val="both"/>
        <w:rPr>
          <w:ins w:id="2293" w:author="ĐÀNG ANH MIN ROG" w:date="2023-06-11T06:15:00Z"/>
          <w:sz w:val="26"/>
          <w:szCs w:val="26"/>
        </w:rPr>
      </w:pPr>
      <w:ins w:id="2294" w:author="ĐÀNG ANH MIN ROG" w:date="2023-06-11T06:15:00Z">
        <w:r w:rsidRPr="005C5BF3">
          <w:rPr>
            <w:sz w:val="26"/>
            <w:szCs w:val="26"/>
          </w:rPr>
          <w:t>Cuối cùng sẽ là những phần mà nhóm đã hoàn thành trong đồ án này:</w:t>
        </w:r>
      </w:ins>
    </w:p>
    <w:p w14:paraId="09714A1A" w14:textId="0AEEE138" w:rsidR="005C5BF3" w:rsidRPr="005C5BF3" w:rsidRDefault="005C5BF3" w:rsidP="005C5BF3">
      <w:pPr>
        <w:ind w:firstLine="720"/>
        <w:jc w:val="both"/>
        <w:rPr>
          <w:ins w:id="2295" w:author="ĐÀNG ANH MIN ROG" w:date="2023-06-11T06:15:00Z"/>
          <w:sz w:val="26"/>
          <w:szCs w:val="26"/>
        </w:rPr>
      </w:pPr>
      <w:ins w:id="2296" w:author="ĐÀNG ANH MIN ROG" w:date="2023-06-11T06:15:00Z">
        <w:r w:rsidRPr="005C5BF3">
          <w:rPr>
            <w:sz w:val="26"/>
            <w:szCs w:val="26"/>
          </w:rPr>
          <w:t>Các chức năng dành cho người dùng: Đăng nhập, đăng ký thành viên trên hệ thống, xem danh sách sản phẩm, xem thông tin sản phẩm, giỏ hàng, danh sách yêu thích, đánh giá, bình luận về sản phẩm, mua sản phẩm, tìm kiếm sản phẩm, xem bài viết</w:t>
        </w:r>
      </w:ins>
      <w:ins w:id="2297" w:author="ĐÀNG ANH MIN ROG" w:date="2023-06-11T06:17:00Z">
        <w:r w:rsidR="00E82465">
          <w:rPr>
            <w:sz w:val="26"/>
            <w:szCs w:val="26"/>
          </w:rPr>
          <w:t>, thêm số lượng sản phẩm bằng file excel</w:t>
        </w:r>
      </w:ins>
      <w:ins w:id="2298" w:author="ĐÀNG ANH MIN ROG" w:date="2023-06-11T06:15:00Z">
        <w:r w:rsidRPr="005C5BF3">
          <w:rPr>
            <w:sz w:val="26"/>
            <w:szCs w:val="26"/>
          </w:rPr>
          <w:t>.</w:t>
        </w:r>
      </w:ins>
    </w:p>
    <w:p w14:paraId="5A347500" w14:textId="4DC1CF85" w:rsidR="005C5BF3" w:rsidRPr="005C5BF3" w:rsidRDefault="005C5BF3" w:rsidP="005C5BF3">
      <w:pPr>
        <w:ind w:firstLine="720"/>
        <w:jc w:val="both"/>
        <w:rPr>
          <w:ins w:id="2299" w:author="ĐÀNG ANH MIN ROG" w:date="2023-06-11T06:15:00Z"/>
          <w:sz w:val="26"/>
          <w:szCs w:val="26"/>
        </w:rPr>
      </w:pPr>
      <w:ins w:id="2300" w:author="ĐÀNG ANH MIN ROG" w:date="2023-06-11T06:15:00Z">
        <w:r w:rsidRPr="005C5BF3">
          <w:rPr>
            <w:sz w:val="26"/>
            <w:szCs w:val="26"/>
          </w:rPr>
          <w:t>Các chức năng quản trị: Quản lý đơn hàng, quản lý sản phẩm, quản lý khách hàng, quản lý bài viết, quản lý banner, quản lý số người online, thống kê.</w:t>
        </w:r>
      </w:ins>
    </w:p>
    <w:p w14:paraId="107DF1E8" w14:textId="29796BA0" w:rsidR="005C5BF3" w:rsidRDefault="005C5BF3" w:rsidP="005C5BF3">
      <w:pPr>
        <w:ind w:firstLine="720"/>
        <w:jc w:val="both"/>
        <w:rPr>
          <w:sz w:val="26"/>
          <w:szCs w:val="26"/>
        </w:rPr>
      </w:pPr>
      <w:ins w:id="2301" w:author="ĐÀNG ANH MIN ROG" w:date="2023-06-11T06:15:00Z">
        <w:r w:rsidRPr="005C5BF3">
          <w:rPr>
            <w:sz w:val="26"/>
            <w:szCs w:val="26"/>
          </w:rPr>
          <w:t>Các phương thức trong API server sử dụng các repository để truy xuất và lưu trữ dữ liệu, và sử dụng ViewData để truyền dữ liệu cần thiết cho các view. Các phương thức cũng trả về các view component để cập nhật giao diện người dùng khi có thay đổi. API server cung cấp các chức năng quản lý giỏ hàng và các chức năng liên quan, giúp người dùng thao tác với giỏ hàng, thanh toán, xác nhận, đăng ký, đăng nhập, theo dõi đơn hàng một cách thuận tiện. Qua đó, người dùng có thể tương tác với hệ thống và quản lý thông tin người dùng một cách an toàn và bảo mật.</w:t>
        </w:r>
      </w:ins>
    </w:p>
    <w:p w14:paraId="335A62D8" w14:textId="77777777" w:rsidR="005447E4" w:rsidRDefault="00000000" w:rsidP="00F36D74">
      <w:pPr>
        <w:pStyle w:val="Heading2"/>
      </w:pPr>
      <w:bookmarkStart w:id="2302" w:name="_heading=h.e7g35ibge31p" w:colFirst="0" w:colLast="0"/>
      <w:bookmarkStart w:id="2303" w:name="_heading=h.l6l5i1c9oqaz" w:colFirst="0" w:colLast="0"/>
      <w:bookmarkStart w:id="2304" w:name="_heading=h.804qey7zfk76" w:colFirst="0" w:colLast="0"/>
      <w:bookmarkStart w:id="2305" w:name="_Toc136708517"/>
      <w:bookmarkStart w:id="2306" w:name="_Toc137358874"/>
      <w:bookmarkEnd w:id="2302"/>
      <w:bookmarkEnd w:id="2303"/>
      <w:bookmarkEnd w:id="2304"/>
      <w:r>
        <w:lastRenderedPageBreak/>
        <w:t>Hướng phát triển:</w:t>
      </w:r>
      <w:bookmarkEnd w:id="2305"/>
      <w:bookmarkEnd w:id="2306"/>
    </w:p>
    <w:p w14:paraId="2D8EBC94" w14:textId="77777777" w:rsidR="005447E4" w:rsidRDefault="00000000" w:rsidP="00F36D74">
      <w:pPr>
        <w:widowControl w:val="0"/>
        <w:ind w:firstLine="720"/>
        <w:jc w:val="both"/>
        <w:rPr>
          <w:sz w:val="26"/>
          <w:szCs w:val="26"/>
        </w:rPr>
      </w:pPr>
      <w:bookmarkStart w:id="2307" w:name="_heading=h.a541wakqmgl3" w:colFirst="0" w:colLast="0"/>
      <w:bookmarkEnd w:id="2307"/>
      <w:r>
        <w:rPr>
          <w:sz w:val="26"/>
          <w:szCs w:val="26"/>
        </w:rPr>
        <w:t>Đề tài có thể phát triển và mở rộng theo nhiều hướng cụ thể như sau:</w:t>
      </w:r>
    </w:p>
    <w:p w14:paraId="57E557E0" w14:textId="77777777" w:rsidR="005447E4" w:rsidRDefault="00000000">
      <w:pPr>
        <w:numPr>
          <w:ilvl w:val="0"/>
          <w:numId w:val="11"/>
        </w:numPr>
        <w:jc w:val="both"/>
        <w:rPr>
          <w:sz w:val="26"/>
          <w:szCs w:val="26"/>
        </w:rPr>
      </w:pPr>
      <w:r>
        <w:rPr>
          <w:sz w:val="26"/>
          <w:szCs w:val="26"/>
        </w:rPr>
        <w:t>Nâng cấp giao diện chuyên nghiệp và đẹp mắt hơn.</w:t>
      </w:r>
    </w:p>
    <w:p w14:paraId="14690B9D" w14:textId="77777777" w:rsidR="005447E4" w:rsidRDefault="00000000">
      <w:pPr>
        <w:numPr>
          <w:ilvl w:val="0"/>
          <w:numId w:val="11"/>
        </w:numPr>
        <w:jc w:val="both"/>
        <w:rPr>
          <w:sz w:val="26"/>
          <w:szCs w:val="26"/>
        </w:rPr>
      </w:pPr>
      <w:r>
        <w:rPr>
          <w:sz w:val="26"/>
          <w:szCs w:val="26"/>
        </w:rPr>
        <w:t>Thiết kế giao diện phù hợp với nhiều loại thiết bị hơn.</w:t>
      </w:r>
    </w:p>
    <w:p w14:paraId="1CEF3458" w14:textId="77777777" w:rsidR="005447E4" w:rsidRDefault="00000000">
      <w:pPr>
        <w:numPr>
          <w:ilvl w:val="0"/>
          <w:numId w:val="11"/>
        </w:numPr>
        <w:jc w:val="both"/>
        <w:rPr>
          <w:sz w:val="26"/>
          <w:szCs w:val="26"/>
        </w:rPr>
      </w:pPr>
      <w:r>
        <w:rPr>
          <w:sz w:val="26"/>
          <w:szCs w:val="26"/>
        </w:rPr>
        <w:t>Thống kê số lượng người ghé trang web.</w:t>
      </w:r>
    </w:p>
    <w:p w14:paraId="1FB7D130" w14:textId="77777777" w:rsidR="005447E4" w:rsidRDefault="00000000">
      <w:pPr>
        <w:numPr>
          <w:ilvl w:val="0"/>
          <w:numId w:val="11"/>
        </w:numPr>
        <w:jc w:val="both"/>
        <w:rPr>
          <w:sz w:val="26"/>
          <w:szCs w:val="26"/>
        </w:rPr>
      </w:pPr>
      <w:r>
        <w:rPr>
          <w:sz w:val="26"/>
          <w:szCs w:val="26"/>
        </w:rPr>
        <w:t>Đăng nhập bằng Google, Facebook.</w:t>
      </w:r>
    </w:p>
    <w:p w14:paraId="69E0E145" w14:textId="77777777" w:rsidR="005447E4" w:rsidRDefault="00000000">
      <w:pPr>
        <w:numPr>
          <w:ilvl w:val="0"/>
          <w:numId w:val="11"/>
        </w:numPr>
        <w:jc w:val="both"/>
        <w:rPr>
          <w:sz w:val="26"/>
          <w:szCs w:val="26"/>
        </w:rPr>
      </w:pPr>
      <w:r>
        <w:rPr>
          <w:sz w:val="26"/>
          <w:szCs w:val="26"/>
        </w:rPr>
        <w:t>Thêm các trang tin tức, diễn đàn cho người dùng thảo luận.</w:t>
      </w:r>
    </w:p>
    <w:p w14:paraId="732F152A" w14:textId="77777777" w:rsidR="005447E4" w:rsidRDefault="00000000">
      <w:pPr>
        <w:numPr>
          <w:ilvl w:val="0"/>
          <w:numId w:val="11"/>
        </w:numPr>
        <w:jc w:val="both"/>
        <w:rPr>
          <w:sz w:val="26"/>
          <w:szCs w:val="26"/>
        </w:rPr>
      </w:pPr>
      <w:r>
        <w:rPr>
          <w:sz w:val="26"/>
          <w:szCs w:val="26"/>
        </w:rPr>
        <w:t>Thêm quảng cáo để tăng thu nhập.</w:t>
      </w:r>
    </w:p>
    <w:p w14:paraId="704BEB2F" w14:textId="77777777" w:rsidR="005447E4" w:rsidRDefault="00000000">
      <w:pPr>
        <w:numPr>
          <w:ilvl w:val="0"/>
          <w:numId w:val="11"/>
        </w:numPr>
        <w:jc w:val="both"/>
        <w:rPr>
          <w:sz w:val="26"/>
          <w:szCs w:val="26"/>
        </w:rPr>
      </w:pPr>
      <w:r>
        <w:rPr>
          <w:sz w:val="26"/>
          <w:szCs w:val="26"/>
          <w:highlight w:val="white"/>
        </w:rPr>
        <w:t>Thêm các hình thức thanh toán mới, tiện lợi.</w:t>
      </w:r>
    </w:p>
    <w:p w14:paraId="2B8A5EE4" w14:textId="77777777" w:rsidR="005447E4" w:rsidRDefault="00000000" w:rsidP="00F36D74">
      <w:pPr>
        <w:ind w:firstLine="720"/>
        <w:jc w:val="both"/>
        <w:rPr>
          <w:sz w:val="26"/>
          <w:szCs w:val="26"/>
        </w:rPr>
      </w:pPr>
      <w:r>
        <w:rPr>
          <w:sz w:val="26"/>
          <w:szCs w:val="26"/>
        </w:rPr>
        <w:t>Trong tương lai, hệ thống sẽ bổ sung thêm nhiều chức năng hơn nữa để tăng tính hiệu quả và giúp cho người dùng sử dụng an toàn bảo mật hơn.</w:t>
      </w:r>
    </w:p>
    <w:p w14:paraId="0549D386" w14:textId="4249885E" w:rsidR="005447E4" w:rsidRDefault="00000000" w:rsidP="00F36D74">
      <w:pPr>
        <w:ind w:firstLine="720"/>
        <w:jc w:val="both"/>
        <w:rPr>
          <w:sz w:val="26"/>
          <w:szCs w:val="26"/>
        </w:rPr>
      </w:pPr>
      <w:bookmarkStart w:id="2308" w:name="_heading=h.tvlentksbpqd" w:colFirst="0" w:colLast="0"/>
      <w:bookmarkEnd w:id="2308"/>
      <w:r>
        <w:rPr>
          <w:sz w:val="26"/>
          <w:szCs w:val="26"/>
        </w:rPr>
        <w:t>Bên cạnh các chức năng cần thiết đó, còn một số lỗi trong hệ thống sẽ được khắc phục tốt hơn, cho website sử dụng an toàn và cải tiến hơn.</w:t>
      </w:r>
      <w:r>
        <w:br w:type="page"/>
      </w:r>
    </w:p>
    <w:p w14:paraId="7C446E1A" w14:textId="77777777" w:rsidR="005447E4" w:rsidRPr="00791C2C" w:rsidRDefault="00000000" w:rsidP="00791C2C">
      <w:pPr>
        <w:rPr>
          <w:b/>
          <w:bCs/>
          <w:sz w:val="32"/>
          <w:szCs w:val="32"/>
        </w:rPr>
      </w:pPr>
      <w:bookmarkStart w:id="2309" w:name="_heading=h.yciec6z4w7vh" w:colFirst="0" w:colLast="0"/>
      <w:bookmarkEnd w:id="2309"/>
      <w:r w:rsidRPr="00791C2C">
        <w:rPr>
          <w:b/>
          <w:bCs/>
          <w:sz w:val="32"/>
          <w:szCs w:val="32"/>
        </w:rPr>
        <w:lastRenderedPageBreak/>
        <w:t>TÀI LIỆU THAM KHẢO</w:t>
      </w:r>
    </w:p>
    <w:p w14:paraId="186ED5E1" w14:textId="77777777" w:rsidR="00237B32" w:rsidRPr="00237B32" w:rsidRDefault="00237B32">
      <w:pPr>
        <w:jc w:val="left"/>
        <w:rPr>
          <w:ins w:id="2310" w:author="ĐÀNG ANH MIN ROG" w:date="2023-06-11T06:46:00Z"/>
          <w:color w:val="000000"/>
          <w:sz w:val="26"/>
          <w:szCs w:val="26"/>
        </w:rPr>
        <w:pPrChange w:id="2311" w:author="ĐÀNG ANH MIN ROG" w:date="2023-06-11T06:46:00Z">
          <w:pPr/>
        </w:pPrChange>
      </w:pPr>
      <w:bookmarkStart w:id="2312" w:name="_heading=h.bymz251q0nz1" w:colFirst="0" w:colLast="0"/>
      <w:bookmarkEnd w:id="2312"/>
      <w:ins w:id="2313" w:author="ĐÀNG ANH MIN ROG" w:date="2023-06-11T06:46:00Z">
        <w:r w:rsidRPr="00237B32">
          <w:rPr>
            <w:color w:val="000000"/>
            <w:sz w:val="26"/>
            <w:szCs w:val="26"/>
          </w:rPr>
          <w:t>[1] Nguyễn Duy Linh (2020). Giáo trình thiết kế và lập trình web. Khoa Kỹ thuật – công nghệ thông tin Trường Đại học Quảng Bình.</w:t>
        </w:r>
      </w:ins>
    </w:p>
    <w:p w14:paraId="6F0FE71C" w14:textId="77777777" w:rsidR="00237B32" w:rsidRPr="00237B32" w:rsidRDefault="00237B32">
      <w:pPr>
        <w:jc w:val="left"/>
        <w:rPr>
          <w:ins w:id="2314" w:author="ĐÀNG ANH MIN ROG" w:date="2023-06-11T06:46:00Z"/>
          <w:color w:val="000000"/>
          <w:sz w:val="26"/>
          <w:szCs w:val="26"/>
        </w:rPr>
        <w:pPrChange w:id="2315" w:author="ĐÀNG ANH MIN ROG" w:date="2023-06-11T06:46:00Z">
          <w:pPr/>
        </w:pPrChange>
      </w:pPr>
      <w:ins w:id="2316" w:author="ĐÀNG ANH MIN ROG" w:date="2023-06-11T06:46:00Z">
        <w:r w:rsidRPr="00237B32">
          <w:rPr>
            <w:color w:val="000000"/>
            <w:sz w:val="26"/>
            <w:szCs w:val="26"/>
          </w:rPr>
          <w:t>[2] Khái niệm về jQuery. Tổng quan và hướng dẫn sử dụng jQuery. https://wiki.matbao.net/jquery-la-gi-tong-quan-ve-jquery-va-huong-dan-su-dung-jquery.</w:t>
        </w:r>
      </w:ins>
    </w:p>
    <w:p w14:paraId="50221D39" w14:textId="77777777" w:rsidR="00237B32" w:rsidRPr="00237B32" w:rsidRDefault="00237B32">
      <w:pPr>
        <w:jc w:val="left"/>
        <w:rPr>
          <w:ins w:id="2317" w:author="ĐÀNG ANH MIN ROG" w:date="2023-06-11T06:46:00Z"/>
          <w:color w:val="000000"/>
          <w:sz w:val="26"/>
          <w:szCs w:val="26"/>
        </w:rPr>
        <w:pPrChange w:id="2318" w:author="ĐÀNG ANH MIN ROG" w:date="2023-06-11T06:46:00Z">
          <w:pPr/>
        </w:pPrChange>
      </w:pPr>
      <w:ins w:id="2319" w:author="ĐÀNG ANH MIN ROG" w:date="2023-06-11T06:46:00Z">
        <w:r w:rsidRPr="00237B32">
          <w:rPr>
            <w:color w:val="000000"/>
            <w:sz w:val="26"/>
            <w:szCs w:val="26"/>
          </w:rPr>
          <w:t>[3] HTML là gì? Cấu trúc và các tags HTML được sử dụng phổ biến. https://vietnix.vn/html-la-gi.</w:t>
        </w:r>
      </w:ins>
    </w:p>
    <w:p w14:paraId="47C7FDE1" w14:textId="77777777" w:rsidR="00237B32" w:rsidRPr="00237B32" w:rsidRDefault="00237B32">
      <w:pPr>
        <w:jc w:val="left"/>
        <w:rPr>
          <w:ins w:id="2320" w:author="ĐÀNG ANH MIN ROG" w:date="2023-06-11T06:46:00Z"/>
          <w:color w:val="000000"/>
          <w:sz w:val="26"/>
          <w:szCs w:val="26"/>
        </w:rPr>
        <w:pPrChange w:id="2321" w:author="ĐÀNG ANH MIN ROG" w:date="2023-06-11T06:46:00Z">
          <w:pPr/>
        </w:pPrChange>
      </w:pPr>
      <w:ins w:id="2322" w:author="ĐÀNG ANH MIN ROG" w:date="2023-06-11T06:46:00Z">
        <w:r w:rsidRPr="00237B32">
          <w:rPr>
            <w:color w:val="000000"/>
            <w:sz w:val="26"/>
            <w:szCs w:val="26"/>
          </w:rPr>
          <w:t>[4] CSS là gì? Những vai trò và ưu điểm khi dùng CSS mà bạn nên biết. https://tenten.vn/tin-tuc/css-la-gi.</w:t>
        </w:r>
      </w:ins>
    </w:p>
    <w:p w14:paraId="5E638956" w14:textId="77777777" w:rsidR="00237B32" w:rsidRPr="00237B32" w:rsidRDefault="00237B32">
      <w:pPr>
        <w:jc w:val="left"/>
        <w:rPr>
          <w:ins w:id="2323" w:author="ĐÀNG ANH MIN ROG" w:date="2023-06-11T06:46:00Z"/>
          <w:color w:val="000000"/>
          <w:sz w:val="26"/>
          <w:szCs w:val="26"/>
        </w:rPr>
        <w:pPrChange w:id="2324" w:author="ĐÀNG ANH MIN ROG" w:date="2023-06-11T06:46:00Z">
          <w:pPr/>
        </w:pPrChange>
      </w:pPr>
      <w:ins w:id="2325" w:author="ĐÀNG ANH MIN ROG" w:date="2023-06-11T06:46:00Z">
        <w:r w:rsidRPr="00237B32">
          <w:rPr>
            <w:color w:val="000000"/>
            <w:sz w:val="26"/>
            <w:szCs w:val="26"/>
          </w:rPr>
          <w:t>[5] Bootstrap là gì? Hướng dẫn cách sử dụng Bootstrap chi tiết. https://fptcloud.com/bootstrap-la-gi.</w:t>
        </w:r>
      </w:ins>
    </w:p>
    <w:p w14:paraId="2B9897F6" w14:textId="77777777" w:rsidR="00237B32" w:rsidRPr="00237B32" w:rsidRDefault="00237B32">
      <w:pPr>
        <w:jc w:val="left"/>
        <w:rPr>
          <w:ins w:id="2326" w:author="ĐÀNG ANH MIN ROG" w:date="2023-06-11T06:46:00Z"/>
          <w:color w:val="000000"/>
          <w:sz w:val="26"/>
          <w:szCs w:val="26"/>
        </w:rPr>
        <w:pPrChange w:id="2327" w:author="ĐÀNG ANH MIN ROG" w:date="2023-06-11T06:46:00Z">
          <w:pPr/>
        </w:pPrChange>
      </w:pPr>
      <w:ins w:id="2328" w:author="ĐÀNG ANH MIN ROG" w:date="2023-06-11T06:46:00Z">
        <w:r w:rsidRPr="00237B32">
          <w:rPr>
            <w:color w:val="000000"/>
            <w:sz w:val="26"/>
            <w:szCs w:val="26"/>
          </w:rPr>
          <w:t>[6] Khái niệm về JavaScript. https://aws.amazon.com/vi/what-is/javascript.</w:t>
        </w:r>
      </w:ins>
    </w:p>
    <w:p w14:paraId="180A8B8A" w14:textId="77777777" w:rsidR="00237B32" w:rsidRPr="00237B32" w:rsidRDefault="00237B32">
      <w:pPr>
        <w:jc w:val="left"/>
        <w:rPr>
          <w:ins w:id="2329" w:author="ĐÀNG ANH MIN ROG" w:date="2023-06-11T06:46:00Z"/>
          <w:color w:val="000000"/>
          <w:sz w:val="26"/>
          <w:szCs w:val="26"/>
        </w:rPr>
        <w:pPrChange w:id="2330" w:author="ĐÀNG ANH MIN ROG" w:date="2023-06-11T06:46:00Z">
          <w:pPr/>
        </w:pPrChange>
      </w:pPr>
      <w:ins w:id="2331" w:author="ĐÀNG ANH MIN ROG" w:date="2023-06-11T06:46:00Z">
        <w:r w:rsidRPr="00237B32">
          <w:rPr>
            <w:color w:val="000000"/>
            <w:sz w:val="26"/>
            <w:szCs w:val="26"/>
          </w:rPr>
          <w:t>[7] Kiều Tiến Bình, Chung Vinh Hiển (2021). Sự phát triển của các ngôn ngữ lập trình trong 20 năm trở lại đây. Tạp chí Khoa học và Kinh tế phát triển, (12), 83-100.</w:t>
        </w:r>
      </w:ins>
    </w:p>
    <w:p w14:paraId="6797F86F" w14:textId="77777777" w:rsidR="00237B32" w:rsidRPr="00237B32" w:rsidRDefault="00237B32">
      <w:pPr>
        <w:jc w:val="left"/>
        <w:rPr>
          <w:ins w:id="2332" w:author="ĐÀNG ANH MIN ROG" w:date="2023-06-11T06:46:00Z"/>
          <w:color w:val="000000"/>
          <w:sz w:val="26"/>
          <w:szCs w:val="26"/>
        </w:rPr>
        <w:pPrChange w:id="2333" w:author="ĐÀNG ANH MIN ROG" w:date="2023-06-11T06:46:00Z">
          <w:pPr/>
        </w:pPrChange>
      </w:pPr>
      <w:ins w:id="2334" w:author="ĐÀNG ANH MIN ROG" w:date="2023-06-11T06:46:00Z">
        <w:r w:rsidRPr="00237B32">
          <w:rPr>
            <w:color w:val="000000"/>
            <w:sz w:val="26"/>
            <w:szCs w:val="26"/>
          </w:rPr>
          <w:t>[8] Trần Lam Anh (2017). Xây dựng hệ thống quản lý bán hàng trên nền tảng ASP. NET MVC5. Doctoral dissertation, Đại học Tây Đô.</w:t>
        </w:r>
      </w:ins>
    </w:p>
    <w:p w14:paraId="4C22A938" w14:textId="77777777" w:rsidR="00237B32" w:rsidRPr="00237B32" w:rsidRDefault="00237B32">
      <w:pPr>
        <w:jc w:val="left"/>
        <w:rPr>
          <w:ins w:id="2335" w:author="ĐÀNG ANH MIN ROG" w:date="2023-06-11T06:46:00Z"/>
          <w:color w:val="000000"/>
          <w:sz w:val="26"/>
          <w:szCs w:val="26"/>
        </w:rPr>
        <w:pPrChange w:id="2336" w:author="ĐÀNG ANH MIN ROG" w:date="2023-06-11T06:46:00Z">
          <w:pPr/>
        </w:pPrChange>
      </w:pPr>
      <w:ins w:id="2337" w:author="ĐÀNG ANH MIN ROG" w:date="2023-06-11T06:46:00Z">
        <w:r w:rsidRPr="00237B32">
          <w:rPr>
            <w:color w:val="000000"/>
            <w:sz w:val="26"/>
            <w:szCs w:val="26"/>
          </w:rPr>
          <w:t>[9] Bùi Lê Yến Trinh (2020). Phân tích và thiết kế hệ thống thông tin quản lý kho hàng. Doctoral dissertation, Trường Đại học Nam Cần Thơ.</w:t>
        </w:r>
      </w:ins>
    </w:p>
    <w:p w14:paraId="68C29C96" w14:textId="77777777" w:rsidR="00237B32" w:rsidRPr="00237B32" w:rsidRDefault="00237B32">
      <w:pPr>
        <w:jc w:val="left"/>
        <w:rPr>
          <w:ins w:id="2338" w:author="ĐÀNG ANH MIN ROG" w:date="2023-06-11T06:46:00Z"/>
          <w:color w:val="000000"/>
          <w:sz w:val="26"/>
          <w:szCs w:val="26"/>
        </w:rPr>
        <w:pPrChange w:id="2339" w:author="ĐÀNG ANH MIN ROG" w:date="2023-06-11T06:46:00Z">
          <w:pPr/>
        </w:pPrChange>
      </w:pPr>
      <w:ins w:id="2340" w:author="ĐÀNG ANH MIN ROG" w:date="2023-06-11T06:46:00Z">
        <w:r w:rsidRPr="00237B32">
          <w:rPr>
            <w:color w:val="000000"/>
            <w:sz w:val="26"/>
            <w:szCs w:val="26"/>
          </w:rPr>
          <w:t>[10] Tìm hiểu cách sử dụng ASP.NET Core để tạo các ứng dụng và dịch vụ web. https://learn.microsoft.com/en-us/aspnet/core/?view=aspnetcore-6.0</w:t>
        </w:r>
      </w:ins>
    </w:p>
    <w:p w14:paraId="0CFE1F21" w14:textId="77777777" w:rsidR="00237B32" w:rsidRPr="00237B32" w:rsidRDefault="00237B32">
      <w:pPr>
        <w:jc w:val="left"/>
        <w:rPr>
          <w:ins w:id="2341" w:author="ĐÀNG ANH MIN ROG" w:date="2023-06-11T06:46:00Z"/>
          <w:color w:val="000000"/>
          <w:sz w:val="26"/>
          <w:szCs w:val="26"/>
        </w:rPr>
        <w:pPrChange w:id="2342" w:author="ĐÀNG ANH MIN ROG" w:date="2023-06-11T06:46:00Z">
          <w:pPr/>
        </w:pPrChange>
      </w:pPr>
      <w:ins w:id="2343" w:author="ĐÀNG ANH MIN ROG" w:date="2023-06-11T06:46:00Z">
        <w:r w:rsidRPr="00237B32">
          <w:rPr>
            <w:color w:val="000000"/>
            <w:sz w:val="26"/>
            <w:szCs w:val="26"/>
          </w:rPr>
          <w:t>[11] Đinh Thi Thanh Loan (2015). Thiết kế bài giảng tích hợp môn hệ quản trị cơ sở dữ liệu tại trường Cao đẳng nghề Công nghiệp Hà Nội. Trường Đại học Bách Khoa Hà Nội.</w:t>
        </w:r>
      </w:ins>
    </w:p>
    <w:p w14:paraId="72981A49" w14:textId="02F891AE" w:rsidR="00AE111C" w:rsidRPr="00AE111C" w:rsidDel="00237B32" w:rsidRDefault="00237B32">
      <w:pPr>
        <w:spacing w:before="0" w:after="0"/>
        <w:jc w:val="left"/>
        <w:rPr>
          <w:del w:id="2344" w:author="ĐÀNG ANH MIN ROG" w:date="2023-06-11T06:46:00Z"/>
        </w:rPr>
        <w:pPrChange w:id="2345" w:author="ĐÀNG ANH MIN ROG" w:date="2023-06-11T06:46:00Z">
          <w:pPr>
            <w:spacing w:before="0" w:after="0"/>
            <w:jc w:val="both"/>
          </w:pPr>
        </w:pPrChange>
      </w:pPr>
      <w:ins w:id="2346" w:author="ĐÀNG ANH MIN ROG" w:date="2023-06-11T06:46:00Z">
        <w:r w:rsidRPr="00237B32">
          <w:rPr>
            <w:color w:val="000000"/>
            <w:sz w:val="26"/>
            <w:szCs w:val="26"/>
          </w:rPr>
          <w:t>[12] Sơn Lâm Hoài Đức (2020). Thiết kế website bán hàng thể thao trên ASP. NET. Trường Đại học Nam Cần Thơ.</w:t>
        </w:r>
        <w:r w:rsidRPr="00237B32" w:rsidDel="00237B32">
          <w:rPr>
            <w:color w:val="000000"/>
            <w:sz w:val="26"/>
            <w:szCs w:val="26"/>
          </w:rPr>
          <w:t xml:space="preserve"> </w:t>
        </w:r>
      </w:ins>
      <w:commentRangeStart w:id="2347"/>
      <w:del w:id="2348" w:author="ĐÀNG ANH MIN ROG" w:date="2023-06-11T06:46:00Z">
        <w:r w:rsidR="00AE111C" w:rsidRPr="00AE111C" w:rsidDel="00237B32">
          <w:rPr>
            <w:color w:val="000000"/>
            <w:sz w:val="26"/>
            <w:szCs w:val="26"/>
          </w:rPr>
          <w:delText>[1] ThS. Văn Như Bích, “Cơ sở dữ liệu nâng cao”, 2021 </w:delText>
        </w:r>
        <w:commentRangeEnd w:id="2347"/>
        <w:r w:rsidR="005938D8" w:rsidDel="00237B32">
          <w:rPr>
            <w:rStyle w:val="CommentReference"/>
          </w:rPr>
          <w:commentReference w:id="2347"/>
        </w:r>
      </w:del>
    </w:p>
    <w:p w14:paraId="503544C0" w14:textId="7324A3F9" w:rsidR="00AE111C" w:rsidRPr="00AE111C" w:rsidDel="00237B32" w:rsidRDefault="00AE111C">
      <w:pPr>
        <w:spacing w:before="0" w:after="0"/>
        <w:jc w:val="left"/>
        <w:rPr>
          <w:del w:id="2349" w:author="ĐÀNG ANH MIN ROG" w:date="2023-06-11T06:46:00Z"/>
        </w:rPr>
        <w:pPrChange w:id="2350" w:author="ĐÀNG ANH MIN ROG" w:date="2023-06-11T06:46:00Z">
          <w:pPr>
            <w:spacing w:before="0" w:after="0"/>
            <w:jc w:val="both"/>
          </w:pPr>
        </w:pPrChange>
      </w:pPr>
      <w:del w:id="2351" w:author="ĐÀNG ANH MIN ROG" w:date="2023-06-11T06:46:00Z">
        <w:r w:rsidRPr="00AE111C" w:rsidDel="00237B32">
          <w:rPr>
            <w:color w:val="000000"/>
            <w:sz w:val="26"/>
            <w:szCs w:val="26"/>
          </w:rPr>
          <w:delText>[2] ThS. Văn Như Bích B, “Bài giảng thiết kế CSDL” khoa công nghệ thông tin, ĐH KTCN TP. HCM</w:delText>
        </w:r>
      </w:del>
    </w:p>
    <w:p w14:paraId="269B58B0" w14:textId="03FB207F" w:rsidR="00AE111C" w:rsidRPr="00AE111C" w:rsidDel="00237B32" w:rsidRDefault="00AE111C">
      <w:pPr>
        <w:spacing w:before="0" w:after="0"/>
        <w:jc w:val="left"/>
        <w:rPr>
          <w:del w:id="2352" w:author="ĐÀNG ANH MIN ROG" w:date="2023-06-11T06:46:00Z"/>
        </w:rPr>
        <w:pPrChange w:id="2353" w:author="ĐÀNG ANH MIN ROG" w:date="2023-06-11T06:46:00Z">
          <w:pPr>
            <w:spacing w:before="0" w:after="0"/>
            <w:jc w:val="both"/>
          </w:pPr>
        </w:pPrChange>
      </w:pPr>
      <w:del w:id="2354" w:author="ĐÀNG ANH MIN ROG" w:date="2023-06-11T06:46:00Z">
        <w:r w:rsidRPr="00AE111C" w:rsidDel="00237B32">
          <w:rPr>
            <w:color w:val="000000"/>
            <w:sz w:val="26"/>
            <w:szCs w:val="26"/>
          </w:rPr>
          <w:delText>[3] TS. Cao Tùng Anh, “Bài giảng cơ sở dữ liệu nâng cao” khoa công nghệ thông tin, trường ĐH Công nghệ TP. HCM</w:delText>
        </w:r>
      </w:del>
    </w:p>
    <w:p w14:paraId="30A610BC" w14:textId="101A2027" w:rsidR="00AE111C" w:rsidRPr="00AE111C" w:rsidDel="00237B32" w:rsidRDefault="00AE111C">
      <w:pPr>
        <w:spacing w:before="0" w:after="0"/>
        <w:jc w:val="left"/>
        <w:rPr>
          <w:del w:id="2355" w:author="ĐÀNG ANH MIN ROG" w:date="2023-06-11T06:46:00Z"/>
        </w:rPr>
        <w:pPrChange w:id="2356" w:author="ĐÀNG ANH MIN ROG" w:date="2023-06-11T06:46:00Z">
          <w:pPr>
            <w:spacing w:before="0" w:after="0"/>
            <w:jc w:val="both"/>
          </w:pPr>
        </w:pPrChange>
      </w:pPr>
      <w:del w:id="2357" w:author="ĐÀNG ANH MIN ROG" w:date="2023-06-11T06:46:00Z">
        <w:r w:rsidRPr="00AE111C" w:rsidDel="00237B32">
          <w:rPr>
            <w:color w:val="000000"/>
            <w:sz w:val="26"/>
            <w:szCs w:val="26"/>
          </w:rPr>
          <w:delText>[4] ThS. Võ Hoàng Khang, “Bài giảng môn học CSDL và QTCSDL” Bộ môn Hệ thống Thông tin, Khoa CNTT, trường Đại học Công nghệ TP.HCM. </w:delText>
        </w:r>
      </w:del>
    </w:p>
    <w:p w14:paraId="6DDCC9FF" w14:textId="7A164421" w:rsidR="00AE111C" w:rsidRPr="00AE111C" w:rsidDel="00237B32" w:rsidRDefault="00AE111C">
      <w:pPr>
        <w:spacing w:before="0" w:after="0"/>
        <w:jc w:val="left"/>
        <w:rPr>
          <w:del w:id="2358" w:author="ĐÀNG ANH MIN ROG" w:date="2023-06-11T06:46:00Z"/>
        </w:rPr>
        <w:pPrChange w:id="2359" w:author="ĐÀNG ANH MIN ROG" w:date="2023-06-11T06:46:00Z">
          <w:pPr>
            <w:spacing w:before="0" w:after="0"/>
            <w:jc w:val="both"/>
          </w:pPr>
        </w:pPrChange>
      </w:pPr>
      <w:del w:id="2360" w:author="ĐÀNG ANH MIN ROG" w:date="2023-06-11T06:46:00Z">
        <w:r w:rsidRPr="00AE111C" w:rsidDel="00237B32">
          <w:rPr>
            <w:color w:val="000000"/>
            <w:sz w:val="26"/>
            <w:szCs w:val="26"/>
          </w:rPr>
          <w:delText>[5] TS. Cao Tùng Anh, “Cơ sở dữ liệu và quản trị cơ sở dữ liệu”, 2021, Khoa CNTT, trường Đại học Công nghệ TP.HCM</w:delText>
        </w:r>
      </w:del>
    </w:p>
    <w:p w14:paraId="4A3E2356" w14:textId="2314B900" w:rsidR="00AE111C" w:rsidRPr="00AE111C" w:rsidDel="00237B32" w:rsidRDefault="00AE111C">
      <w:pPr>
        <w:spacing w:before="0" w:after="0"/>
        <w:jc w:val="left"/>
        <w:rPr>
          <w:del w:id="2361" w:author="ĐÀNG ANH MIN ROG" w:date="2023-06-11T06:46:00Z"/>
        </w:rPr>
        <w:pPrChange w:id="2362" w:author="ĐÀNG ANH MIN ROG" w:date="2023-06-11T06:46:00Z">
          <w:pPr>
            <w:spacing w:before="0" w:after="0"/>
            <w:jc w:val="both"/>
          </w:pPr>
        </w:pPrChange>
      </w:pPr>
      <w:del w:id="2363" w:author="ĐÀNG ANH MIN ROG" w:date="2023-06-11T06:46:00Z">
        <w:r w:rsidRPr="00AE111C" w:rsidDel="00237B32">
          <w:rPr>
            <w:color w:val="000000"/>
            <w:sz w:val="26"/>
            <w:szCs w:val="26"/>
          </w:rPr>
          <w:delText>[6] PHÂN TÍCH THIẾT KẾ HỆ THỐNG THÔNG TIN, 2022, ThS. Văn Như Bích B (Chủ biên), ThS. Võ Hoàng Khang.</w:delText>
        </w:r>
      </w:del>
    </w:p>
    <w:p w14:paraId="4CDE8311" w14:textId="2AAA4693" w:rsidR="00AE111C" w:rsidRPr="00AE111C" w:rsidDel="00237B32" w:rsidRDefault="00AE111C">
      <w:pPr>
        <w:spacing w:before="0" w:after="0"/>
        <w:jc w:val="left"/>
        <w:rPr>
          <w:del w:id="2364" w:author="ĐÀNG ANH MIN ROG" w:date="2023-06-11T06:46:00Z"/>
          <w:sz w:val="26"/>
          <w:szCs w:val="26"/>
        </w:rPr>
        <w:pPrChange w:id="2365" w:author="ĐÀNG ANH MIN ROG" w:date="2023-06-11T06:46:00Z">
          <w:pPr>
            <w:spacing w:before="0" w:after="0"/>
            <w:jc w:val="both"/>
          </w:pPr>
        </w:pPrChange>
      </w:pPr>
      <w:del w:id="2366" w:author="ĐÀNG ANH MIN ROG" w:date="2023-06-11T06:46:00Z">
        <w:r w:rsidRPr="00AE111C" w:rsidDel="00237B32">
          <w:rPr>
            <w:color w:val="000000"/>
            <w:sz w:val="26"/>
            <w:szCs w:val="26"/>
          </w:rPr>
          <w:delText xml:space="preserve">[7] </w:delText>
        </w:r>
        <w:r w:rsidDel="00237B32">
          <w:rPr>
            <w:color w:val="000000"/>
            <w:sz w:val="26"/>
            <w:szCs w:val="26"/>
          </w:rPr>
          <w:delText>B</w:delText>
        </w:r>
        <w:r w:rsidRPr="00AE111C" w:rsidDel="00237B32">
          <w:rPr>
            <w:color w:val="000000"/>
            <w:sz w:val="26"/>
            <w:szCs w:val="26"/>
          </w:rPr>
          <w:delText xml:space="preserve">ài giảng phân tích thiết kế hệ thống thông tin, Biên soạn: ThS. Văn Như Bích B, ThS. Võ </w:delText>
        </w:r>
        <w:r w:rsidRPr="00AE111C" w:rsidDel="00237B32">
          <w:rPr>
            <w:sz w:val="26"/>
            <w:szCs w:val="26"/>
          </w:rPr>
          <w:delText>Hoàng Khang.Bộ môn: Hệ thống Thông tin, Khoa CNTT, trường ĐH Kỹ thuật Công nghệ TP.HCM</w:delText>
        </w:r>
      </w:del>
    </w:p>
    <w:p w14:paraId="0F909EB0" w14:textId="40FBCF7B" w:rsidR="00AE111C" w:rsidRPr="00AE111C" w:rsidDel="00237B32" w:rsidRDefault="00AE111C">
      <w:pPr>
        <w:spacing w:before="0" w:after="0"/>
        <w:jc w:val="left"/>
        <w:rPr>
          <w:del w:id="2367" w:author="ĐÀNG ANH MIN ROG" w:date="2023-06-11T06:46:00Z"/>
          <w:sz w:val="26"/>
          <w:szCs w:val="26"/>
        </w:rPr>
        <w:pPrChange w:id="2368" w:author="ĐÀNG ANH MIN ROG" w:date="2023-06-11T06:46:00Z">
          <w:pPr>
            <w:spacing w:before="0" w:after="0"/>
            <w:jc w:val="both"/>
          </w:pPr>
        </w:pPrChange>
      </w:pPr>
      <w:commentRangeStart w:id="2369"/>
      <w:del w:id="2370" w:author="ĐÀNG ANH MIN ROG" w:date="2023-06-11T06:46:00Z">
        <w:r w:rsidRPr="00AE111C" w:rsidDel="00237B32">
          <w:rPr>
            <w:sz w:val="26"/>
            <w:szCs w:val="26"/>
          </w:rPr>
          <w:delText xml:space="preserve">[8] </w:delText>
        </w:r>
        <w:r w:rsidDel="00237B32">
          <w:fldChar w:fldCharType="begin"/>
        </w:r>
        <w:r w:rsidDel="00237B32">
          <w:delInstrText>HYPERLINK "https://docs.microsoft.com/en-us/aspnet/core/?view=aspnetcore-6.0"</w:delInstrText>
        </w:r>
        <w:r w:rsidDel="00237B32">
          <w:fldChar w:fldCharType="separate"/>
        </w:r>
        <w:r w:rsidRPr="00AE111C" w:rsidDel="00237B32">
          <w:rPr>
            <w:rStyle w:val="Hyperlink"/>
            <w:color w:val="auto"/>
            <w:sz w:val="26"/>
            <w:szCs w:val="26"/>
            <w:u w:val="none"/>
          </w:rPr>
          <w:delText>https://docs.microsoft.com/en-us/aspnet/core/?view=aspnetcore-6.0</w:delText>
        </w:r>
        <w:r w:rsidDel="00237B32">
          <w:rPr>
            <w:rStyle w:val="Hyperlink"/>
            <w:color w:val="auto"/>
            <w:sz w:val="26"/>
            <w:szCs w:val="26"/>
            <w:u w:val="none"/>
          </w:rPr>
          <w:fldChar w:fldCharType="end"/>
        </w:r>
      </w:del>
    </w:p>
    <w:p w14:paraId="78DC8060" w14:textId="5E779BEE" w:rsidR="00AE111C" w:rsidDel="00237B32" w:rsidRDefault="00AE111C">
      <w:pPr>
        <w:spacing w:before="0" w:after="0"/>
        <w:jc w:val="left"/>
        <w:rPr>
          <w:del w:id="2371" w:author="ĐÀNG ANH MIN ROG" w:date="2023-06-11T06:46:00Z"/>
          <w:sz w:val="26"/>
          <w:szCs w:val="26"/>
        </w:rPr>
        <w:pPrChange w:id="2372" w:author="ĐÀNG ANH MIN ROG" w:date="2023-06-11T06:46:00Z">
          <w:pPr>
            <w:spacing w:before="0" w:after="0"/>
            <w:jc w:val="both"/>
          </w:pPr>
        </w:pPrChange>
      </w:pPr>
      <w:commentRangeStart w:id="2373"/>
      <w:del w:id="2374" w:author="ĐÀNG ANH MIN ROG" w:date="2023-06-11T06:46:00Z">
        <w:r w:rsidRPr="00AE111C" w:rsidDel="00237B32">
          <w:rPr>
            <w:sz w:val="26"/>
            <w:szCs w:val="26"/>
          </w:rPr>
          <w:delText>[9]</w:delText>
        </w:r>
        <w:r w:rsidDel="00237B32">
          <w:fldChar w:fldCharType="begin"/>
        </w:r>
        <w:r w:rsidDel="00237B32">
          <w:delInstrText>HYPERLINK "https://www.youtube.com/watch?v=M0jdFS4ZyEk&amp;list=PLRhlTlpDUWsyK1TIsewrQ7WwC7QkCSCPD"</w:delInstrText>
        </w:r>
        <w:r w:rsidDel="00237B32">
          <w:fldChar w:fldCharType="separate"/>
        </w:r>
        <w:r w:rsidRPr="00AE111C" w:rsidDel="00237B32">
          <w:rPr>
            <w:rStyle w:val="Hyperlink"/>
            <w:color w:val="auto"/>
            <w:sz w:val="26"/>
            <w:szCs w:val="26"/>
            <w:u w:val="none"/>
          </w:rPr>
          <w:delText>https://www.youtube.com/watch?v=M0jdFS4ZyEk&amp;list=PLRhlTlpDUWsyK1TIsewrQ7WwC7QkCSCPD</w:delText>
        </w:r>
        <w:r w:rsidDel="00237B32">
          <w:rPr>
            <w:rStyle w:val="Hyperlink"/>
            <w:color w:val="auto"/>
            <w:sz w:val="26"/>
            <w:szCs w:val="26"/>
            <w:u w:val="none"/>
          </w:rPr>
          <w:fldChar w:fldCharType="end"/>
        </w:r>
        <w:commentRangeEnd w:id="2373"/>
        <w:r w:rsidR="005938D8" w:rsidDel="00237B32">
          <w:rPr>
            <w:rStyle w:val="CommentReference"/>
          </w:rPr>
          <w:commentReference w:id="2373"/>
        </w:r>
      </w:del>
    </w:p>
    <w:p w14:paraId="286A4BE6" w14:textId="35B39DA1" w:rsidR="00AE111C" w:rsidRPr="00AE111C" w:rsidDel="00C96258" w:rsidRDefault="00AE111C">
      <w:pPr>
        <w:spacing w:before="0" w:after="0"/>
        <w:jc w:val="left"/>
        <w:rPr>
          <w:del w:id="2375" w:author="ĐÀNG ANH MIN ROG" w:date="2023-06-11T06:47:00Z"/>
          <w:sz w:val="26"/>
          <w:szCs w:val="26"/>
        </w:rPr>
        <w:pPrChange w:id="2376" w:author="ĐÀNG ANH MIN ROG" w:date="2023-06-11T06:46:00Z">
          <w:pPr>
            <w:spacing w:before="0" w:after="0"/>
            <w:jc w:val="both"/>
          </w:pPr>
        </w:pPrChange>
      </w:pPr>
      <w:commentRangeStart w:id="2377"/>
      <w:del w:id="2378" w:author="ĐÀNG ANH MIN ROG" w:date="2023-06-11T06:46:00Z">
        <w:r w:rsidRPr="00AE111C" w:rsidDel="00237B32">
          <w:rPr>
            <w:sz w:val="26"/>
            <w:szCs w:val="26"/>
          </w:rPr>
          <w:delText>[10] https://stackoverflow.com/questions/tagged/asp.net-mvc?sort=MostVotes&amp;edited=true</w:delText>
        </w:r>
        <w:commentRangeEnd w:id="2369"/>
        <w:r w:rsidR="005938D8" w:rsidDel="00237B32">
          <w:rPr>
            <w:rStyle w:val="CommentReference"/>
          </w:rPr>
          <w:commentReference w:id="2369"/>
        </w:r>
        <w:commentRangeEnd w:id="2377"/>
        <w:r w:rsidR="005938D8" w:rsidDel="00237B32">
          <w:rPr>
            <w:rStyle w:val="CommentReference"/>
          </w:rPr>
          <w:commentReference w:id="2377"/>
        </w:r>
      </w:del>
    </w:p>
    <w:p w14:paraId="15297E1E" w14:textId="77777777" w:rsidR="00AE111C" w:rsidRPr="00AE111C" w:rsidDel="00C002BF" w:rsidRDefault="00AE111C">
      <w:pPr>
        <w:spacing w:before="0" w:after="0"/>
        <w:jc w:val="left"/>
        <w:rPr>
          <w:del w:id="2379" w:author="ĐÀNG ANH MIN ROG" w:date="2023-06-11T06:51:00Z"/>
          <w:sz w:val="26"/>
          <w:szCs w:val="26"/>
        </w:rPr>
        <w:pPrChange w:id="2380" w:author="ĐÀNG ANH MIN ROG" w:date="2023-06-11T06:47:00Z">
          <w:pPr>
            <w:spacing w:before="0" w:after="0"/>
            <w:jc w:val="both"/>
          </w:pPr>
        </w:pPrChange>
      </w:pPr>
    </w:p>
    <w:p w14:paraId="072CEDA5" w14:textId="27DEEE97" w:rsidR="00AE111C" w:rsidRPr="00AE111C" w:rsidDel="00C96258" w:rsidRDefault="00AE111C" w:rsidP="007856D4">
      <w:pPr>
        <w:spacing w:before="0" w:after="0"/>
        <w:jc w:val="both"/>
        <w:rPr>
          <w:del w:id="2381" w:author="ĐÀNG ANH MIN ROG" w:date="2023-06-11T06:48:00Z"/>
        </w:rPr>
      </w:pPr>
    </w:p>
    <w:p w14:paraId="6840E503" w14:textId="77777777" w:rsidR="005447E4" w:rsidRDefault="005447E4">
      <w:pPr>
        <w:pBdr>
          <w:top w:val="nil"/>
          <w:left w:val="nil"/>
          <w:bottom w:val="nil"/>
          <w:right w:val="nil"/>
          <w:between w:val="nil"/>
        </w:pBdr>
        <w:jc w:val="both"/>
        <w:rPr>
          <w:color w:val="4472C4"/>
          <w:sz w:val="26"/>
          <w:szCs w:val="26"/>
          <w:u w:val="single"/>
        </w:rPr>
        <w:pPrChange w:id="2382" w:author="ĐÀNG ANH MIN ROG" w:date="2023-06-11T06:51:00Z">
          <w:pPr>
            <w:pBdr>
              <w:top w:val="nil"/>
              <w:left w:val="nil"/>
              <w:bottom w:val="nil"/>
              <w:right w:val="nil"/>
              <w:between w:val="nil"/>
            </w:pBdr>
            <w:ind w:firstLine="720"/>
            <w:jc w:val="both"/>
          </w:pPr>
        </w:pPrChange>
      </w:pPr>
    </w:p>
    <w:sectPr w:rsidR="005447E4" w:rsidSect="00A0561B">
      <w:footerReference w:type="default" r:id="rId54"/>
      <w:footerReference w:type="first" r:id="rId55"/>
      <w:pgSz w:w="12240" w:h="15840"/>
      <w:pgMar w:top="1134" w:right="851" w:bottom="1134" w:left="1701"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Toan Bui" w:date="2023-06-09T10:41:00Z" w:initials="TB">
    <w:p w14:paraId="35E27ADB" w14:textId="77777777" w:rsidR="007330BC" w:rsidRDefault="007330BC" w:rsidP="007330BC">
      <w:pPr>
        <w:pStyle w:val="CommentText"/>
      </w:pPr>
      <w:r>
        <w:rPr>
          <w:rStyle w:val="CommentReference"/>
        </w:rPr>
        <w:annotationRef/>
      </w:r>
      <w:r>
        <w:t>Bỏ tất cả logo trong cuốn báo cáo</w:t>
      </w:r>
    </w:p>
  </w:comment>
  <w:comment w:id="1756" w:author="Toan Bui" w:date="2023-06-09T10:43:00Z" w:initials="TB">
    <w:p w14:paraId="7B2304E2" w14:textId="54DB163D" w:rsidR="005938D8" w:rsidRDefault="005938D8">
      <w:pPr>
        <w:pStyle w:val="CommentText"/>
      </w:pPr>
      <w:r>
        <w:rPr>
          <w:rStyle w:val="CommentReference"/>
        </w:rPr>
        <w:annotationRef/>
      </w:r>
      <w:r>
        <w:t>bỏ tất cả : trong header, xem lại toàn bộ cuốn báo cáo</w:t>
      </w:r>
    </w:p>
  </w:comment>
  <w:comment w:id="1806" w:author="Toan Bui" w:date="2023-06-09T10:43:00Z" w:initials="TB">
    <w:p w14:paraId="405F4707" w14:textId="7A81958F" w:rsidR="005938D8" w:rsidRDefault="005938D8">
      <w:pPr>
        <w:pStyle w:val="CommentText"/>
      </w:pPr>
      <w:r>
        <w:rPr>
          <w:rStyle w:val="CommentReference"/>
        </w:rPr>
        <w:annotationRef/>
      </w:r>
      <w:r>
        <w:t>sai chính tả, xem lại toàn bộ cuốn báo cáo</w:t>
      </w:r>
    </w:p>
  </w:comment>
  <w:comment w:id="1811" w:author="Toan Bui" w:date="2023-06-09T10:44:00Z" w:initials="TB">
    <w:p w14:paraId="6A3E61B0" w14:textId="30BB94B8" w:rsidR="005938D8" w:rsidRDefault="005938D8">
      <w:pPr>
        <w:pStyle w:val="CommentText"/>
      </w:pPr>
      <w:r>
        <w:rPr>
          <w:rStyle w:val="CommentReference"/>
        </w:rPr>
        <w:annotationRef/>
      </w:r>
      <w:r>
        <w:t>các nội dung này tham khảo từ nguồn này, cite tài liệu tham khảo</w:t>
      </w:r>
    </w:p>
  </w:comment>
  <w:comment w:id="1816" w:author="Toan Bui" w:date="2023-06-09T10:44:00Z" w:initials="TB">
    <w:p w14:paraId="02B08ECD" w14:textId="67B18C56" w:rsidR="005938D8" w:rsidRDefault="005938D8">
      <w:pPr>
        <w:pStyle w:val="CommentText"/>
      </w:pPr>
      <w:r>
        <w:rPr>
          <w:rStyle w:val="CommentReference"/>
        </w:rPr>
        <w:annotationRef/>
      </w:r>
      <w:r>
        <w:t>tài liệu tham khảo</w:t>
      </w:r>
    </w:p>
  </w:comment>
  <w:comment w:id="1819" w:author="Toan Bui" w:date="2023-06-09T10:44:00Z" w:initials="TB">
    <w:p w14:paraId="2BD7F34B" w14:textId="5041C025" w:rsidR="005938D8" w:rsidRDefault="005938D8">
      <w:pPr>
        <w:pStyle w:val="CommentText"/>
      </w:pPr>
      <w:r>
        <w:rPr>
          <w:rStyle w:val="CommentReference"/>
        </w:rPr>
        <w:annotationRef/>
      </w:r>
      <w:r>
        <w:t>tài liệut ham khảo</w:t>
      </w:r>
    </w:p>
  </w:comment>
  <w:comment w:id="1822" w:author="Toan Bui" w:date="2023-06-09T10:44:00Z" w:initials="TB">
    <w:p w14:paraId="79B610DB" w14:textId="423AF2C6" w:rsidR="005938D8" w:rsidRDefault="005938D8">
      <w:pPr>
        <w:pStyle w:val="CommentText"/>
      </w:pPr>
      <w:r>
        <w:rPr>
          <w:rStyle w:val="CommentReference"/>
        </w:rPr>
        <w:annotationRef/>
      </w:r>
      <w:r>
        <w:t>bổ sung hết toàn bộ tài liệu tham khảo cho các nội dung tham khảo</w:t>
      </w:r>
    </w:p>
  </w:comment>
  <w:comment w:id="1832" w:author="Toan Bui" w:date="2023-06-09T10:42:00Z" w:initials="TB">
    <w:p w14:paraId="2821E1AE" w14:textId="71A5E718" w:rsidR="005938D8" w:rsidRDefault="005938D8">
      <w:pPr>
        <w:pStyle w:val="CommentText"/>
      </w:pPr>
      <w:r>
        <w:rPr>
          <w:rStyle w:val="CommentReference"/>
        </w:rPr>
        <w:annotationRef/>
      </w:r>
      <w:r>
        <w:t>Có sử dụng không?</w:t>
      </w:r>
    </w:p>
  </w:comment>
  <w:comment w:id="1962" w:author="Toan Bui" w:date="2023-06-09T10:45:00Z" w:initials="TB">
    <w:p w14:paraId="6B509699" w14:textId="421C1E54" w:rsidR="005938D8" w:rsidRDefault="005938D8">
      <w:pPr>
        <w:pStyle w:val="CommentText"/>
      </w:pPr>
      <w:r>
        <w:rPr>
          <w:rStyle w:val="CommentReference"/>
        </w:rPr>
        <w:annotationRef/>
      </w:r>
      <w:r>
        <w:t>Xem lại cách đánh số bảng, tương tự như Hình</w:t>
      </w:r>
    </w:p>
  </w:comment>
  <w:comment w:id="2118" w:author="Toan Bui" w:date="2023-06-09T10:46:00Z" w:initials="TB">
    <w:p w14:paraId="00F6DEA2" w14:textId="5FE60F3A" w:rsidR="005938D8" w:rsidRDefault="005938D8">
      <w:pPr>
        <w:pStyle w:val="CommentText"/>
      </w:pPr>
      <w:r>
        <w:rPr>
          <w:rStyle w:val="CommentReference"/>
        </w:rPr>
        <w:annotationRef/>
      </w:r>
      <w:r>
        <w:t>Chuyển thành dạng paragraph, không liệt kê</w:t>
      </w:r>
    </w:p>
  </w:comment>
  <w:comment w:id="2282" w:author="Toan Bui" w:date="2023-06-09T10:47:00Z" w:initials="TB">
    <w:p w14:paraId="35901CB9" w14:textId="129C2B58" w:rsidR="005938D8" w:rsidRDefault="005938D8">
      <w:pPr>
        <w:pStyle w:val="CommentText"/>
      </w:pPr>
      <w:r>
        <w:rPr>
          <w:rStyle w:val="CommentReference"/>
        </w:rPr>
        <w:annotationRef/>
      </w:r>
      <w:r>
        <w:t>Bổ sung các chức năng đã hoàn thành, các chức năng chưa hoàn thành, không nói chung chung</w:t>
      </w:r>
    </w:p>
  </w:comment>
  <w:comment w:id="2286" w:author="Toan Bui" w:date="2023-06-09T10:48:00Z" w:initials="TB">
    <w:p w14:paraId="651C9D91" w14:textId="710CC2DA" w:rsidR="005938D8" w:rsidRDefault="005938D8">
      <w:pPr>
        <w:pStyle w:val="CommentText"/>
      </w:pPr>
      <w:r>
        <w:rPr>
          <w:rStyle w:val="CommentReference"/>
        </w:rPr>
        <w:annotationRef/>
      </w:r>
      <w:r>
        <w:t>Bổ sung mô tả thực nghiệm của API server</w:t>
      </w:r>
    </w:p>
  </w:comment>
  <w:comment w:id="2347" w:author="Toan Bui" w:date="2023-06-09T10:46:00Z" w:initials="TB">
    <w:p w14:paraId="625F94F0" w14:textId="0C133624" w:rsidR="005938D8" w:rsidRDefault="005938D8">
      <w:pPr>
        <w:pStyle w:val="CommentText"/>
      </w:pPr>
      <w:r>
        <w:rPr>
          <w:rStyle w:val="CommentReference"/>
        </w:rPr>
        <w:annotationRef/>
      </w:r>
      <w:r>
        <w:t>Bổ sung nơi xuất bản</w:t>
      </w:r>
    </w:p>
  </w:comment>
  <w:comment w:id="2373" w:author="Toan Bui" w:date="2023-06-09T10:47:00Z" w:initials="TB">
    <w:p w14:paraId="59E528FB" w14:textId="47C4262A" w:rsidR="005938D8" w:rsidRDefault="005938D8">
      <w:pPr>
        <w:pStyle w:val="CommentText"/>
      </w:pPr>
      <w:r>
        <w:rPr>
          <w:rStyle w:val="CommentReference"/>
        </w:rPr>
        <w:annotationRef/>
      </w:r>
      <w:r>
        <w:t>Tham khảo nội dung gì?</w:t>
      </w:r>
    </w:p>
  </w:comment>
  <w:comment w:id="2369" w:author="Toan Bui" w:date="2023-06-09T10:46:00Z" w:initials="TB">
    <w:p w14:paraId="7B0EC482" w14:textId="5EE7AD61" w:rsidR="005938D8" w:rsidRDefault="005938D8">
      <w:pPr>
        <w:pStyle w:val="CommentText"/>
      </w:pPr>
      <w:r>
        <w:rPr>
          <w:rStyle w:val="CommentReference"/>
        </w:rPr>
        <w:annotationRef/>
      </w:r>
      <w:r>
        <w:t>Bổ sung tên tác giả, bài viết và thời điểm truy cập lần cuối</w:t>
      </w:r>
    </w:p>
  </w:comment>
  <w:comment w:id="2377" w:author="Toan Bui" w:date="2023-06-09T10:47:00Z" w:initials="TB">
    <w:p w14:paraId="1E567CB8" w14:textId="3B638C40" w:rsidR="005938D8" w:rsidRDefault="005938D8">
      <w:pPr>
        <w:pStyle w:val="CommentText"/>
      </w:pPr>
      <w:r>
        <w:rPr>
          <w:rStyle w:val="CommentReference"/>
        </w:rPr>
        <w:annotationRef/>
      </w:r>
      <w:r>
        <w:t>Tham khảo nội dung gì?</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E27ADB" w15:done="0"/>
  <w15:commentEx w15:paraId="7B2304E2" w15:done="0"/>
  <w15:commentEx w15:paraId="405F4707" w15:done="0"/>
  <w15:commentEx w15:paraId="6A3E61B0" w15:done="0"/>
  <w15:commentEx w15:paraId="02B08ECD" w15:done="0"/>
  <w15:commentEx w15:paraId="2BD7F34B" w15:done="0"/>
  <w15:commentEx w15:paraId="79B610DB" w15:done="0"/>
  <w15:commentEx w15:paraId="2821E1AE" w15:done="0"/>
  <w15:commentEx w15:paraId="6B509699" w15:done="0"/>
  <w15:commentEx w15:paraId="00F6DEA2" w15:done="0"/>
  <w15:commentEx w15:paraId="35901CB9" w15:done="0"/>
  <w15:commentEx w15:paraId="651C9D91" w15:done="0"/>
  <w15:commentEx w15:paraId="625F94F0" w15:done="0"/>
  <w15:commentEx w15:paraId="59E528FB" w15:done="0"/>
  <w15:commentEx w15:paraId="7B0EC482" w15:done="0"/>
  <w15:commentEx w15:paraId="1E567C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2D806F" w16cex:dateUtc="2023-06-09T03:41:00Z"/>
  <w16cex:commentExtensible w16cex:durableId="282D80D3" w16cex:dateUtc="2023-06-09T03:43:00Z"/>
  <w16cex:commentExtensible w16cex:durableId="282D80E9" w16cex:dateUtc="2023-06-09T03:43:00Z"/>
  <w16cex:commentExtensible w16cex:durableId="282D80F9" w16cex:dateUtc="2023-06-09T03:44:00Z"/>
  <w16cex:commentExtensible w16cex:durableId="282D8116" w16cex:dateUtc="2023-06-09T03:44:00Z"/>
  <w16cex:commentExtensible w16cex:durableId="282D8120" w16cex:dateUtc="2023-06-09T03:44:00Z"/>
  <w16cex:commentExtensible w16cex:durableId="282D8128" w16cex:dateUtc="2023-06-09T03:44:00Z"/>
  <w16cex:commentExtensible w16cex:durableId="282D808E" w16cex:dateUtc="2023-06-09T03:42:00Z"/>
  <w16cex:commentExtensible w16cex:durableId="282D8153" w16cex:dateUtc="2023-06-09T03:45:00Z"/>
  <w16cex:commentExtensible w16cex:durableId="282D816F" w16cex:dateUtc="2023-06-09T03:46:00Z"/>
  <w16cex:commentExtensible w16cex:durableId="282D81C5" w16cex:dateUtc="2023-06-09T03:47:00Z"/>
  <w16cex:commentExtensible w16cex:durableId="282D81EB" w16cex:dateUtc="2023-06-09T03:48:00Z"/>
  <w16cex:commentExtensible w16cex:durableId="282D8190" w16cex:dateUtc="2023-06-09T03:46:00Z"/>
  <w16cex:commentExtensible w16cex:durableId="282D81AE" w16cex:dateUtc="2023-06-09T03:47:00Z"/>
  <w16cex:commentExtensible w16cex:durableId="282D819E" w16cex:dateUtc="2023-06-09T03:46:00Z"/>
  <w16cex:commentExtensible w16cex:durableId="282D81B7" w16cex:dateUtc="2023-06-09T0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E27ADB" w16cid:durableId="282D806F"/>
  <w16cid:commentId w16cid:paraId="7B2304E2" w16cid:durableId="282D80D3"/>
  <w16cid:commentId w16cid:paraId="405F4707" w16cid:durableId="282D80E9"/>
  <w16cid:commentId w16cid:paraId="6A3E61B0" w16cid:durableId="282D80F9"/>
  <w16cid:commentId w16cid:paraId="02B08ECD" w16cid:durableId="282D8116"/>
  <w16cid:commentId w16cid:paraId="2BD7F34B" w16cid:durableId="282D8120"/>
  <w16cid:commentId w16cid:paraId="79B610DB" w16cid:durableId="282D8128"/>
  <w16cid:commentId w16cid:paraId="2821E1AE" w16cid:durableId="282D808E"/>
  <w16cid:commentId w16cid:paraId="6B509699" w16cid:durableId="282D8153"/>
  <w16cid:commentId w16cid:paraId="00F6DEA2" w16cid:durableId="282D816F"/>
  <w16cid:commentId w16cid:paraId="35901CB9" w16cid:durableId="282D81C5"/>
  <w16cid:commentId w16cid:paraId="651C9D91" w16cid:durableId="282D81EB"/>
  <w16cid:commentId w16cid:paraId="625F94F0" w16cid:durableId="282D8190"/>
  <w16cid:commentId w16cid:paraId="59E528FB" w16cid:durableId="282D81AE"/>
  <w16cid:commentId w16cid:paraId="7B0EC482" w16cid:durableId="282D819E"/>
  <w16cid:commentId w16cid:paraId="1E567CB8" w16cid:durableId="282D81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45311" w14:textId="77777777" w:rsidR="00D1567F" w:rsidRDefault="00D1567F">
      <w:pPr>
        <w:spacing w:before="0" w:after="0" w:line="240" w:lineRule="auto"/>
      </w:pPr>
      <w:r>
        <w:separator/>
      </w:r>
    </w:p>
  </w:endnote>
  <w:endnote w:type="continuationSeparator" w:id="0">
    <w:p w14:paraId="54EC9ED7" w14:textId="77777777" w:rsidR="00D1567F" w:rsidRDefault="00D1567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561DF" w14:textId="77777777" w:rsidR="005447E4" w:rsidRDefault="005447E4">
    <w:pPr>
      <w:pBdr>
        <w:top w:val="nil"/>
        <w:left w:val="nil"/>
        <w:bottom w:val="nil"/>
        <w:right w:val="nil"/>
        <w:between w:val="nil"/>
      </w:pBdr>
      <w:tabs>
        <w:tab w:val="center" w:pos="4680"/>
        <w:tab w:val="right" w:pos="9360"/>
      </w:tabs>
      <w:rPr>
        <w:smallCaps/>
        <w:color w:val="4472C4"/>
      </w:rPr>
    </w:pPr>
  </w:p>
  <w:p w14:paraId="3C287DE1" w14:textId="77777777" w:rsidR="005447E4" w:rsidRDefault="005447E4">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286D5" w14:textId="57ED3300" w:rsidR="005447E4" w:rsidRDefault="00000000">
    <w:pPr>
      <w:pBdr>
        <w:top w:val="nil"/>
        <w:left w:val="nil"/>
        <w:bottom w:val="nil"/>
        <w:right w:val="nil"/>
        <w:between w:val="nil"/>
      </w:pBdr>
      <w:tabs>
        <w:tab w:val="center" w:pos="4680"/>
        <w:tab w:val="right" w:pos="9360"/>
      </w:tabs>
      <w:rPr>
        <w:smallCaps/>
        <w:color w:val="4472C4"/>
      </w:rPr>
    </w:pPr>
    <w:r>
      <w:rPr>
        <w:smallCaps/>
        <w:color w:val="4472C4"/>
      </w:rPr>
      <w:fldChar w:fldCharType="begin"/>
    </w:r>
    <w:r>
      <w:rPr>
        <w:smallCaps/>
        <w:color w:val="4472C4"/>
      </w:rPr>
      <w:instrText>PAGE</w:instrText>
    </w:r>
    <w:r>
      <w:rPr>
        <w:smallCaps/>
        <w:color w:val="4472C4"/>
      </w:rPr>
      <w:fldChar w:fldCharType="separate"/>
    </w:r>
    <w:r w:rsidR="00A0561B">
      <w:rPr>
        <w:smallCaps/>
        <w:noProof/>
        <w:color w:val="4472C4"/>
      </w:rPr>
      <w:t>2</w:t>
    </w:r>
    <w:r>
      <w:rPr>
        <w:smallCaps/>
        <w:color w:val="4472C4"/>
      </w:rPr>
      <w:fldChar w:fldCharType="end"/>
    </w:r>
  </w:p>
  <w:p w14:paraId="384B7A1D" w14:textId="77777777" w:rsidR="005447E4" w:rsidRDefault="005447E4">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DD86A" w14:textId="6F70D869" w:rsidR="00A0561B" w:rsidRDefault="00A0561B" w:rsidP="00A0561B">
    <w:pPr>
      <w:pStyle w:val="Footer"/>
      <w:tabs>
        <w:tab w:val="clear" w:pos="4680"/>
        <w:tab w:val="clear" w:pos="9360"/>
      </w:tabs>
      <w:ind w:left="4320" w:firstLine="720"/>
      <w:jc w:val="left"/>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vi-VN"/>
      </w:rPr>
      <w:t>2</w:t>
    </w:r>
    <w:r>
      <w:rPr>
        <w:caps/>
        <w:color w:val="4472C4" w:themeColor="accent1"/>
      </w:rPr>
      <w:fldChar w:fldCharType="end"/>
    </w:r>
  </w:p>
  <w:p w14:paraId="283F0E5A" w14:textId="77777777" w:rsidR="005447E4" w:rsidRDefault="005447E4">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6225D5" w14:textId="77777777" w:rsidR="00D1567F" w:rsidRDefault="00D1567F">
      <w:pPr>
        <w:spacing w:before="0" w:after="0" w:line="240" w:lineRule="auto"/>
      </w:pPr>
      <w:r>
        <w:separator/>
      </w:r>
    </w:p>
  </w:footnote>
  <w:footnote w:type="continuationSeparator" w:id="0">
    <w:p w14:paraId="760021AA" w14:textId="77777777" w:rsidR="00D1567F" w:rsidRDefault="00D1567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01DA3" w14:textId="0CBA80C0" w:rsidR="005447E4" w:rsidRDefault="00000000">
    <w:pPr>
      <w:pBdr>
        <w:top w:val="nil"/>
        <w:left w:val="nil"/>
        <w:bottom w:val="nil"/>
        <w:right w:val="nil"/>
        <w:between w:val="nil"/>
      </w:pBdr>
      <w:tabs>
        <w:tab w:val="center" w:pos="4680"/>
        <w:tab w:val="right" w:pos="9360"/>
      </w:tabs>
      <w:jc w:val="both"/>
      <w:pPrChange w:id="1738" w:author="ĐÀNG ANH MIN ROG" w:date="2023-06-10T11:01:00Z">
        <w:pPr>
          <w:pBdr>
            <w:top w:val="nil"/>
            <w:left w:val="nil"/>
            <w:bottom w:val="nil"/>
            <w:right w:val="nil"/>
            <w:between w:val="nil"/>
          </w:pBdr>
          <w:tabs>
            <w:tab w:val="center" w:pos="4680"/>
            <w:tab w:val="right" w:pos="9360"/>
          </w:tabs>
        </w:pPr>
      </w:pPrChange>
    </w:pPr>
    <w:del w:id="1739" w:author="ĐÀNG ANH MIN ROG" w:date="2023-06-10T11:19:00Z">
      <w:r w:rsidDel="00155848">
        <w:rPr>
          <w:noProof/>
        </w:rPr>
        <w:drawing>
          <wp:anchor distT="0" distB="0" distL="114300" distR="114300" simplePos="0" relativeHeight="251658240" behindDoc="0" locked="0" layoutInCell="1" hidden="0" allowOverlap="1" wp14:anchorId="305BD6ED" wp14:editId="148C957F">
            <wp:simplePos x="0" y="0"/>
            <wp:positionH relativeFrom="column">
              <wp:posOffset>1</wp:posOffset>
            </wp:positionH>
            <wp:positionV relativeFrom="paragraph">
              <wp:posOffset>-339089</wp:posOffset>
            </wp:positionV>
            <wp:extent cx="1647190" cy="531495"/>
            <wp:effectExtent l="0" t="0" r="0" b="0"/>
            <wp:wrapTopAndBottom distT="0" distB="0"/>
            <wp:docPr id="1735786677" name="Picture 1735786677"/>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
                    <a:srcRect/>
                    <a:stretch>
                      <a:fillRect/>
                    </a:stretch>
                  </pic:blipFill>
                  <pic:spPr>
                    <a:xfrm>
                      <a:off x="0" y="0"/>
                      <a:ext cx="1647190" cy="531495"/>
                    </a:xfrm>
                    <a:prstGeom prst="rect">
                      <a:avLst/>
                    </a:prstGeom>
                    <a:ln/>
                  </pic:spPr>
                </pic:pic>
              </a:graphicData>
            </a:graphic>
          </wp:anchor>
        </w:drawing>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E2ECE"/>
    <w:multiLevelType w:val="multilevel"/>
    <w:tmpl w:val="ADDC7D42"/>
    <w:lvl w:ilvl="0">
      <w:numFmt w:val="bullet"/>
      <w:lvlText w:val="-"/>
      <w:lvlJc w:val="left"/>
      <w:pPr>
        <w:ind w:left="1260" w:hanging="360"/>
      </w:pPr>
      <w:rPr>
        <w:rFonts w:ascii="Times New Roman" w:eastAsia="Times New Roman" w:hAnsi="Times New Roman" w:cs="Times New Roman"/>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1" w15:restartNumberingAfterBreak="0">
    <w:nsid w:val="0B9D2BA5"/>
    <w:multiLevelType w:val="multilevel"/>
    <w:tmpl w:val="36AA98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1D65691"/>
    <w:multiLevelType w:val="multilevel"/>
    <w:tmpl w:val="875EB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53D4C9F"/>
    <w:multiLevelType w:val="multilevel"/>
    <w:tmpl w:val="90046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B4417C1"/>
    <w:multiLevelType w:val="multilevel"/>
    <w:tmpl w:val="E31EB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5D863E8"/>
    <w:multiLevelType w:val="multilevel"/>
    <w:tmpl w:val="FE7C8C08"/>
    <w:lvl w:ilvl="0">
      <w:numFmt w:val="bullet"/>
      <w:lvlText w:val="-"/>
      <w:lvlJc w:val="left"/>
      <w:pPr>
        <w:ind w:left="720" w:hanging="360"/>
      </w:pPr>
      <w:rPr>
        <w:rFonts w:ascii="Times New Roman" w:eastAsia="Times New Roman" w:hAnsi="Times New Roman" w:cs="Times New Roman"/>
      </w:rPr>
    </w:lvl>
    <w:lvl w:ilv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F8771EE"/>
    <w:multiLevelType w:val="multilevel"/>
    <w:tmpl w:val="012EBD3A"/>
    <w:lvl w:ilvl="0">
      <w:start w:val="1"/>
      <w:numFmt w:val="decimal"/>
      <w:pStyle w:val="Heading1"/>
      <w:suff w:val="space"/>
      <w:lvlText w:val="CHƯƠNG %1."/>
      <w:lvlJc w:val="left"/>
      <w:pPr>
        <w:ind w:left="720" w:hanging="360"/>
      </w:pPr>
      <w:rPr>
        <w:rFonts w:hint="default"/>
        <w:b/>
        <w:i w:val="0"/>
        <w:caps/>
        <w:color w:val="auto"/>
        <w:sz w:val="32"/>
      </w:rPr>
    </w:lvl>
    <w:lvl w:ilvl="1">
      <w:start w:val="1"/>
      <w:numFmt w:val="decimal"/>
      <w:pStyle w:val="Heading2"/>
      <w:suff w:val="space"/>
      <w:lvlText w:val="%1.%2."/>
      <w:lvlJc w:val="left"/>
      <w:pPr>
        <w:ind w:left="1440" w:hanging="720"/>
      </w:pPr>
      <w:rPr>
        <w:rFonts w:hint="default"/>
        <w:b/>
        <w:i w:val="0"/>
        <w:caps w:val="0"/>
        <w:sz w:val="28"/>
      </w:rPr>
    </w:lvl>
    <w:lvl w:ilvl="2">
      <w:start w:val="1"/>
      <w:numFmt w:val="decimal"/>
      <w:pStyle w:val="Heading3"/>
      <w:suff w:val="space"/>
      <w:lvlText w:val="%1.%2.%3."/>
      <w:lvlJc w:val="left"/>
      <w:pPr>
        <w:ind w:left="1800" w:hanging="720"/>
      </w:pPr>
      <w:rPr>
        <w:rFonts w:hint="default"/>
        <w:b/>
      </w:rPr>
    </w:lvl>
    <w:lvl w:ilvl="3">
      <w:start w:val="1"/>
      <w:numFmt w:val="decimal"/>
      <w:pStyle w:val="Heading4"/>
      <w:suff w:val="space"/>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7" w15:restartNumberingAfterBreak="0">
    <w:nsid w:val="43420290"/>
    <w:multiLevelType w:val="multilevel"/>
    <w:tmpl w:val="4DCAADBE"/>
    <w:lvl w:ilvl="0">
      <w:start w:val="1"/>
      <w:numFmt w:val="decimal"/>
      <w:lvlText w:val="%1."/>
      <w:lvlJc w:val="left"/>
      <w:pPr>
        <w:tabs>
          <w:tab w:val="num" w:pos="720"/>
        </w:tabs>
        <w:ind w:left="720" w:hanging="720"/>
      </w:pPr>
    </w:lvl>
    <w:lvl w:ilvl="1">
      <w:start w:val="1"/>
      <w:numFmt w:val="decimal"/>
      <w:pStyle w:val="Title"/>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5C416067"/>
    <w:multiLevelType w:val="multilevel"/>
    <w:tmpl w:val="518E4BDE"/>
    <w:lvl w:ilvl="0">
      <w:numFmt w:val="bullet"/>
      <w:lvlText w:val="-"/>
      <w:lvlJc w:val="left"/>
      <w:pPr>
        <w:ind w:left="1260" w:hanging="360"/>
      </w:pPr>
      <w:rPr>
        <w:rFonts w:ascii="Times New Roman" w:eastAsia="Times New Roman" w:hAnsi="Times New Roman" w:cs="Times New Roman"/>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9" w15:restartNumberingAfterBreak="0">
    <w:nsid w:val="671308B1"/>
    <w:multiLevelType w:val="multilevel"/>
    <w:tmpl w:val="1CF08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8C927C2"/>
    <w:multiLevelType w:val="multilevel"/>
    <w:tmpl w:val="A7E443AC"/>
    <w:lvl w:ilvl="0">
      <w:start w:val="1"/>
      <w:numFmt w:val="upperRoman"/>
      <w:suff w:val="space"/>
      <w:lvlText w:val="CHƯƠNG %1."/>
      <w:lvlJc w:val="left"/>
      <w:pPr>
        <w:ind w:left="720" w:hanging="360"/>
      </w:pPr>
      <w:rPr>
        <w:rFonts w:hint="default"/>
        <w:b/>
        <w:i w:val="0"/>
        <w:caps/>
        <w:color w:val="auto"/>
        <w:sz w:val="32"/>
      </w:rPr>
    </w:lvl>
    <w:lvl w:ilvl="1">
      <w:start w:val="1"/>
      <w:numFmt w:val="decimal"/>
      <w:lvlText w:val="%2."/>
      <w:lvlJc w:val="left"/>
      <w:pPr>
        <w:ind w:left="1440" w:hanging="720"/>
      </w:pPr>
      <w:rPr>
        <w:rFonts w:hint="default"/>
        <w:b/>
        <w:i w:val="0"/>
        <w:caps w:val="0"/>
        <w:sz w:val="28"/>
      </w:rPr>
    </w:lvl>
    <w:lvl w:ilvl="2">
      <w:start w:val="1"/>
      <w:numFmt w:val="decimal"/>
      <w:suff w:val="space"/>
      <w:lvlText w:val="%2.%3."/>
      <w:lvlJc w:val="left"/>
      <w:pPr>
        <w:ind w:left="1800" w:hanging="720"/>
      </w:pPr>
      <w:rPr>
        <w:rFonts w:hint="default"/>
        <w:b/>
      </w:rPr>
    </w:lvl>
    <w:lvl w:ilvl="3">
      <w:start w:val="1"/>
      <w:numFmt w:val="decimal"/>
      <w:suff w:val="space"/>
      <w:lvlText w:val="%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11" w15:restartNumberingAfterBreak="0">
    <w:nsid w:val="6FDE6C52"/>
    <w:multiLevelType w:val="multilevel"/>
    <w:tmpl w:val="C2B04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6D05FC0"/>
    <w:multiLevelType w:val="multilevel"/>
    <w:tmpl w:val="06A2E2B4"/>
    <w:lvl w:ilvl="0">
      <w:numFmt w:val="bullet"/>
      <w:lvlText w:val="-"/>
      <w:lvlJc w:val="left"/>
      <w:pPr>
        <w:ind w:left="1260" w:hanging="360"/>
      </w:pPr>
      <w:rPr>
        <w:rFonts w:ascii="Times New Roman" w:eastAsia="Times New Roman" w:hAnsi="Times New Roman" w:cs="Times New Roman"/>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13" w15:restartNumberingAfterBreak="0">
    <w:nsid w:val="76DA654F"/>
    <w:multiLevelType w:val="multilevel"/>
    <w:tmpl w:val="A9244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7477867">
    <w:abstractNumId w:val="11"/>
  </w:num>
  <w:num w:numId="2" w16cid:durableId="2084522496">
    <w:abstractNumId w:val="5"/>
  </w:num>
  <w:num w:numId="3" w16cid:durableId="249774812">
    <w:abstractNumId w:val="3"/>
  </w:num>
  <w:num w:numId="4" w16cid:durableId="1658917677">
    <w:abstractNumId w:val="13"/>
  </w:num>
  <w:num w:numId="5" w16cid:durableId="486213210">
    <w:abstractNumId w:val="4"/>
  </w:num>
  <w:num w:numId="6" w16cid:durableId="1205755648">
    <w:abstractNumId w:val="12"/>
  </w:num>
  <w:num w:numId="7" w16cid:durableId="1514416525">
    <w:abstractNumId w:val="2"/>
  </w:num>
  <w:num w:numId="8" w16cid:durableId="1145244030">
    <w:abstractNumId w:val="9"/>
  </w:num>
  <w:num w:numId="9" w16cid:durableId="1107001308">
    <w:abstractNumId w:val="8"/>
  </w:num>
  <w:num w:numId="10" w16cid:durableId="95097830">
    <w:abstractNumId w:val="0"/>
  </w:num>
  <w:num w:numId="11" w16cid:durableId="1814525221">
    <w:abstractNumId w:val="1"/>
  </w:num>
  <w:num w:numId="12" w16cid:durableId="9069637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66979653">
    <w:abstractNumId w:val="10"/>
    <w:lvlOverride w:ilvl="0">
      <w:lvl w:ilvl="0">
        <w:start w:val="1"/>
        <w:numFmt w:val="upperRoman"/>
        <w:suff w:val="space"/>
        <w:lvlText w:val="CHƯƠNG %1."/>
        <w:lvlJc w:val="left"/>
        <w:pPr>
          <w:ind w:left="720" w:hanging="360"/>
        </w:pPr>
        <w:rPr>
          <w:rFonts w:hint="default"/>
          <w:b/>
          <w:i w:val="0"/>
          <w:caps/>
          <w:color w:val="auto"/>
          <w:sz w:val="32"/>
        </w:rPr>
      </w:lvl>
    </w:lvlOverride>
    <w:lvlOverride w:ilvl="1">
      <w:lvl w:ilvl="1">
        <w:start w:val="1"/>
        <w:numFmt w:val="decimal"/>
        <w:lvlText w:val="%2."/>
        <w:lvlJc w:val="left"/>
        <w:pPr>
          <w:ind w:left="1440" w:hanging="720"/>
        </w:pPr>
        <w:rPr>
          <w:rFonts w:hint="default"/>
          <w:b/>
          <w:i w:val="0"/>
          <w:caps w:val="0"/>
          <w:sz w:val="28"/>
        </w:rPr>
      </w:lvl>
    </w:lvlOverride>
    <w:lvlOverride w:ilvl="2">
      <w:lvl w:ilvl="2">
        <w:start w:val="1"/>
        <w:numFmt w:val="decimal"/>
        <w:suff w:val="space"/>
        <w:lvlText w:val="%2.%3."/>
        <w:lvlJc w:val="left"/>
        <w:pPr>
          <w:ind w:left="1800" w:hanging="720"/>
        </w:pPr>
        <w:rPr>
          <w:rFonts w:hint="default"/>
          <w:b/>
        </w:rPr>
      </w:lvl>
    </w:lvlOverride>
    <w:lvlOverride w:ilvl="3">
      <w:lvl w:ilvl="3">
        <w:start w:val="1"/>
        <w:numFmt w:val="decimal"/>
        <w:suff w:val="space"/>
        <w:lvlText w:val="%2.%3.%4."/>
        <w:lvlJc w:val="left"/>
        <w:pPr>
          <w:ind w:left="2520" w:hanging="1080"/>
        </w:pPr>
        <w:rPr>
          <w:rFonts w:hint="default"/>
          <w:b/>
        </w:rPr>
      </w:lvl>
    </w:lvlOverride>
    <w:lvlOverride w:ilvl="4">
      <w:lvl w:ilvl="4">
        <w:start w:val="1"/>
        <w:numFmt w:val="decimal"/>
        <w:isLgl/>
        <w:lvlText w:val="%1.%2.%3.%4.%5."/>
        <w:lvlJc w:val="left"/>
        <w:pPr>
          <w:ind w:left="2880" w:hanging="1080"/>
        </w:pPr>
        <w:rPr>
          <w:rFonts w:hint="default"/>
          <w:b/>
        </w:rPr>
      </w:lvl>
    </w:lvlOverride>
    <w:lvlOverride w:ilvl="5">
      <w:lvl w:ilvl="5">
        <w:start w:val="1"/>
        <w:numFmt w:val="decimal"/>
        <w:isLgl/>
        <w:lvlText w:val="%1.%2.%3.%4.%5.%6."/>
        <w:lvlJc w:val="left"/>
        <w:pPr>
          <w:ind w:left="3600" w:hanging="1440"/>
        </w:pPr>
        <w:rPr>
          <w:rFonts w:hint="default"/>
          <w:b/>
        </w:rPr>
      </w:lvl>
    </w:lvlOverride>
    <w:lvlOverride w:ilvl="6">
      <w:lvl w:ilvl="6">
        <w:start w:val="1"/>
        <w:numFmt w:val="decimal"/>
        <w:isLgl/>
        <w:lvlText w:val="%1.%2.%3.%4.%5.%6.%7."/>
        <w:lvlJc w:val="left"/>
        <w:pPr>
          <w:ind w:left="3960" w:hanging="1440"/>
        </w:pPr>
        <w:rPr>
          <w:rFonts w:hint="default"/>
          <w:b/>
        </w:rPr>
      </w:lvl>
    </w:lvlOverride>
    <w:lvlOverride w:ilvl="7">
      <w:lvl w:ilvl="7">
        <w:start w:val="1"/>
        <w:numFmt w:val="decimal"/>
        <w:isLgl/>
        <w:lvlText w:val="%1.%2.%3.%4.%5.%6.%7.%8."/>
        <w:lvlJc w:val="left"/>
        <w:pPr>
          <w:ind w:left="4680" w:hanging="1800"/>
        </w:pPr>
        <w:rPr>
          <w:rFonts w:hint="default"/>
          <w:b/>
        </w:rPr>
      </w:lvl>
    </w:lvlOverride>
    <w:lvlOverride w:ilvl="8">
      <w:lvl w:ilvl="8">
        <w:start w:val="1"/>
        <w:numFmt w:val="decimal"/>
        <w:isLgl/>
        <w:lvlText w:val="%1.%2.%3.%4.%5.%6.%7.%8.%9."/>
        <w:lvlJc w:val="left"/>
        <w:pPr>
          <w:ind w:left="5040" w:hanging="1800"/>
        </w:pPr>
        <w:rPr>
          <w:rFonts w:hint="default"/>
          <w:b/>
        </w:rPr>
      </w:lvl>
    </w:lvlOverride>
  </w:num>
  <w:num w:numId="14" w16cid:durableId="1296909387">
    <w:abstractNumId w:val="6"/>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ĐÀNG ANH MIN ROG">
    <w15:presenceInfo w15:providerId="Windows Live" w15:userId="329cd500985d24c8"/>
  </w15:person>
  <w15:person w15:author="Toan Bui">
    <w15:presenceInfo w15:providerId="AD" w15:userId="S-1-5-21-1829834854-3009450320-1167722783-294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47E4"/>
    <w:rsid w:val="0006462E"/>
    <w:rsid w:val="00070CB6"/>
    <w:rsid w:val="000764A3"/>
    <w:rsid w:val="0010417A"/>
    <w:rsid w:val="0012421C"/>
    <w:rsid w:val="00155848"/>
    <w:rsid w:val="00156EA9"/>
    <w:rsid w:val="00161E1C"/>
    <w:rsid w:val="00163A01"/>
    <w:rsid w:val="0016780F"/>
    <w:rsid w:val="001A02E0"/>
    <w:rsid w:val="001A1A4B"/>
    <w:rsid w:val="001E398F"/>
    <w:rsid w:val="001E5E2B"/>
    <w:rsid w:val="001F11A3"/>
    <w:rsid w:val="001F2F0D"/>
    <w:rsid w:val="0021257F"/>
    <w:rsid w:val="00212767"/>
    <w:rsid w:val="00237B32"/>
    <w:rsid w:val="00250C08"/>
    <w:rsid w:val="0028361E"/>
    <w:rsid w:val="00297853"/>
    <w:rsid w:val="002B1E62"/>
    <w:rsid w:val="002D5B08"/>
    <w:rsid w:val="003071B0"/>
    <w:rsid w:val="00320DE0"/>
    <w:rsid w:val="00324818"/>
    <w:rsid w:val="00364FFF"/>
    <w:rsid w:val="0037220A"/>
    <w:rsid w:val="00394E93"/>
    <w:rsid w:val="003A6F9C"/>
    <w:rsid w:val="003B623D"/>
    <w:rsid w:val="003F0F39"/>
    <w:rsid w:val="003F65E1"/>
    <w:rsid w:val="00413D6F"/>
    <w:rsid w:val="004228A7"/>
    <w:rsid w:val="00463E45"/>
    <w:rsid w:val="0046620B"/>
    <w:rsid w:val="00473DDF"/>
    <w:rsid w:val="00484EE3"/>
    <w:rsid w:val="00490211"/>
    <w:rsid w:val="004F7FF7"/>
    <w:rsid w:val="00507F09"/>
    <w:rsid w:val="005234DB"/>
    <w:rsid w:val="00523765"/>
    <w:rsid w:val="005447E4"/>
    <w:rsid w:val="00547C4E"/>
    <w:rsid w:val="00581AF3"/>
    <w:rsid w:val="005938D8"/>
    <w:rsid w:val="005A3D2B"/>
    <w:rsid w:val="005C290C"/>
    <w:rsid w:val="005C5BF3"/>
    <w:rsid w:val="005D050F"/>
    <w:rsid w:val="005D1197"/>
    <w:rsid w:val="005D5B7F"/>
    <w:rsid w:val="0060453A"/>
    <w:rsid w:val="006855F3"/>
    <w:rsid w:val="00695A6E"/>
    <w:rsid w:val="00696414"/>
    <w:rsid w:val="006B0856"/>
    <w:rsid w:val="006D1F18"/>
    <w:rsid w:val="006E6F2D"/>
    <w:rsid w:val="006F280F"/>
    <w:rsid w:val="00703872"/>
    <w:rsid w:val="007330BC"/>
    <w:rsid w:val="00744B36"/>
    <w:rsid w:val="00765641"/>
    <w:rsid w:val="0078568E"/>
    <w:rsid w:val="007856D4"/>
    <w:rsid w:val="00791C2C"/>
    <w:rsid w:val="00807F65"/>
    <w:rsid w:val="00847200"/>
    <w:rsid w:val="008879F1"/>
    <w:rsid w:val="008929BE"/>
    <w:rsid w:val="008E633B"/>
    <w:rsid w:val="008F29C7"/>
    <w:rsid w:val="00954D25"/>
    <w:rsid w:val="00995489"/>
    <w:rsid w:val="009F3D91"/>
    <w:rsid w:val="00A0561B"/>
    <w:rsid w:val="00A1747E"/>
    <w:rsid w:val="00A2045E"/>
    <w:rsid w:val="00A25356"/>
    <w:rsid w:val="00A30E7C"/>
    <w:rsid w:val="00A5040B"/>
    <w:rsid w:val="00A52DC9"/>
    <w:rsid w:val="00A85AEA"/>
    <w:rsid w:val="00A91B01"/>
    <w:rsid w:val="00AB365D"/>
    <w:rsid w:val="00AE111C"/>
    <w:rsid w:val="00AF4D2B"/>
    <w:rsid w:val="00B335F7"/>
    <w:rsid w:val="00B84FFC"/>
    <w:rsid w:val="00B91CAB"/>
    <w:rsid w:val="00BC1400"/>
    <w:rsid w:val="00BC574E"/>
    <w:rsid w:val="00BD2ECB"/>
    <w:rsid w:val="00BD5FA5"/>
    <w:rsid w:val="00BE12C3"/>
    <w:rsid w:val="00BE347F"/>
    <w:rsid w:val="00C002BF"/>
    <w:rsid w:val="00C04BFC"/>
    <w:rsid w:val="00C20672"/>
    <w:rsid w:val="00C50377"/>
    <w:rsid w:val="00C822CD"/>
    <w:rsid w:val="00C84642"/>
    <w:rsid w:val="00C96258"/>
    <w:rsid w:val="00CC6C7A"/>
    <w:rsid w:val="00CE6393"/>
    <w:rsid w:val="00CF022F"/>
    <w:rsid w:val="00D14734"/>
    <w:rsid w:val="00D1567F"/>
    <w:rsid w:val="00D22627"/>
    <w:rsid w:val="00D35265"/>
    <w:rsid w:val="00D4020C"/>
    <w:rsid w:val="00D50CD5"/>
    <w:rsid w:val="00D6713E"/>
    <w:rsid w:val="00D859EA"/>
    <w:rsid w:val="00D94A38"/>
    <w:rsid w:val="00DA37B3"/>
    <w:rsid w:val="00DE134E"/>
    <w:rsid w:val="00E02A9E"/>
    <w:rsid w:val="00E148CB"/>
    <w:rsid w:val="00E82465"/>
    <w:rsid w:val="00EB4FE5"/>
    <w:rsid w:val="00ED6DAC"/>
    <w:rsid w:val="00ED7483"/>
    <w:rsid w:val="00EF0F8B"/>
    <w:rsid w:val="00F2090E"/>
    <w:rsid w:val="00F30FBF"/>
    <w:rsid w:val="00F36D74"/>
    <w:rsid w:val="00F46159"/>
    <w:rsid w:val="00F51AA5"/>
    <w:rsid w:val="00F52D59"/>
    <w:rsid w:val="00F60D0F"/>
    <w:rsid w:val="00F802BB"/>
    <w:rsid w:val="00F906CF"/>
    <w:rsid w:val="00F92937"/>
    <w:rsid w:val="00FA16D8"/>
    <w:rsid w:val="00FB39F1"/>
    <w:rsid w:val="00FC34BD"/>
    <w:rsid w:val="00FE3D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0ABCA6"/>
  <w15:docId w15:val="{5E53299F-A608-476B-8DBD-C66951E43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before="120" w:after="12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2F0D"/>
  </w:style>
  <w:style w:type="paragraph" w:styleId="Heading1">
    <w:name w:val="heading 1"/>
    <w:basedOn w:val="Normal"/>
    <w:next w:val="Normal"/>
    <w:link w:val="Heading1Char"/>
    <w:uiPriority w:val="9"/>
    <w:qFormat/>
    <w:rsid w:val="005C290C"/>
    <w:pPr>
      <w:keepNext/>
      <w:keepLines/>
      <w:numPr>
        <w:numId w:val="14"/>
      </w:numPr>
      <w:outlineLvl w:val="0"/>
    </w:pPr>
    <w:rPr>
      <w:b/>
      <w:color w:val="000000" w:themeColor="text1"/>
      <w:sz w:val="32"/>
      <w:szCs w:val="48"/>
    </w:rPr>
  </w:style>
  <w:style w:type="paragraph" w:styleId="Heading2">
    <w:name w:val="heading 2"/>
    <w:basedOn w:val="Normal"/>
    <w:next w:val="Normal"/>
    <w:link w:val="Heading2Char"/>
    <w:uiPriority w:val="9"/>
    <w:unhideWhenUsed/>
    <w:qFormat/>
    <w:rsid w:val="005C290C"/>
    <w:pPr>
      <w:keepNext/>
      <w:keepLines/>
      <w:numPr>
        <w:ilvl w:val="1"/>
        <w:numId w:val="14"/>
      </w:numPr>
      <w:jc w:val="both"/>
      <w:outlineLvl w:val="1"/>
    </w:pPr>
    <w:rPr>
      <w:b/>
      <w:sz w:val="28"/>
      <w:szCs w:val="36"/>
    </w:rPr>
  </w:style>
  <w:style w:type="paragraph" w:styleId="Heading3">
    <w:name w:val="heading 3"/>
    <w:basedOn w:val="Normal"/>
    <w:next w:val="Normal"/>
    <w:link w:val="Heading3Char"/>
    <w:uiPriority w:val="9"/>
    <w:unhideWhenUsed/>
    <w:qFormat/>
    <w:rsid w:val="00D94A38"/>
    <w:pPr>
      <w:keepNext/>
      <w:keepLines/>
      <w:numPr>
        <w:ilvl w:val="2"/>
        <w:numId w:val="14"/>
      </w:numPr>
      <w:tabs>
        <w:tab w:val="left" w:pos="851"/>
      </w:tabs>
      <w:jc w:val="both"/>
      <w:outlineLvl w:val="2"/>
    </w:pPr>
    <w:rPr>
      <w:b/>
      <w:bCs/>
      <w:i/>
      <w:sz w:val="28"/>
      <w:szCs w:val="28"/>
    </w:rPr>
  </w:style>
  <w:style w:type="paragraph" w:styleId="Heading4">
    <w:name w:val="heading 4"/>
    <w:basedOn w:val="Normal"/>
    <w:next w:val="Normal"/>
    <w:link w:val="Heading4Char"/>
    <w:uiPriority w:val="9"/>
    <w:unhideWhenUsed/>
    <w:qFormat/>
    <w:rsid w:val="004228A7"/>
    <w:pPr>
      <w:numPr>
        <w:ilvl w:val="3"/>
        <w:numId w:val="14"/>
      </w:numPr>
      <w:pBdr>
        <w:top w:val="nil"/>
        <w:left w:val="nil"/>
        <w:bottom w:val="nil"/>
        <w:right w:val="nil"/>
        <w:between w:val="nil"/>
      </w:pBdr>
      <w:jc w:val="both"/>
      <w:outlineLvl w:val="3"/>
    </w:pPr>
    <w:rPr>
      <w:b/>
      <w:sz w:val="26"/>
      <w:szCs w:val="28"/>
    </w:rPr>
  </w:style>
  <w:style w:type="paragraph" w:styleId="Heading5">
    <w:name w:val="heading 5"/>
    <w:basedOn w:val="Normal"/>
    <w:next w:val="Normal"/>
    <w:link w:val="Heading5Char"/>
    <w:uiPriority w:val="9"/>
    <w:semiHidden/>
    <w:unhideWhenUsed/>
    <w:qFormat/>
    <w:rsid w:val="00E31D85"/>
    <w:pPr>
      <w:keepNext/>
      <w:keepLines/>
      <w:tabs>
        <w:tab w:val="num" w:pos="720"/>
      </w:tabs>
      <w:spacing w:before="220" w:after="40"/>
      <w:ind w:left="851"/>
      <w:outlineLvl w:val="4"/>
    </w:pPr>
    <w:rPr>
      <w:b/>
      <w:sz w:val="27"/>
      <w:szCs w:val="22"/>
    </w:rPr>
  </w:style>
  <w:style w:type="paragraph" w:styleId="Heading6">
    <w:name w:val="heading 6"/>
    <w:basedOn w:val="Normal"/>
    <w:next w:val="Normal"/>
    <w:link w:val="Heading6Char"/>
    <w:uiPriority w:val="9"/>
    <w:semiHidden/>
    <w:unhideWhenUsed/>
    <w:qFormat/>
    <w:rsid w:val="008E695B"/>
    <w:pPr>
      <w:keepNext/>
      <w:keepLines/>
      <w:tabs>
        <w:tab w:val="num" w:pos="720"/>
      </w:tabs>
      <w:ind w:left="851"/>
      <w:outlineLvl w:val="5"/>
    </w:pPr>
    <w:rPr>
      <w:b/>
      <w:bCs/>
      <w:sz w:val="27"/>
      <w:szCs w:val="20"/>
    </w:rPr>
  </w:style>
  <w:style w:type="paragraph" w:styleId="Heading7">
    <w:name w:val="heading 7"/>
    <w:basedOn w:val="Normal"/>
    <w:next w:val="Normal"/>
    <w:link w:val="Heading7Char"/>
    <w:autoRedefine/>
    <w:uiPriority w:val="9"/>
    <w:unhideWhenUsed/>
    <w:qFormat/>
    <w:rsid w:val="00E31D85"/>
    <w:pPr>
      <w:keepNext/>
      <w:keepLines/>
      <w:tabs>
        <w:tab w:val="num" w:pos="720"/>
      </w:tabs>
      <w:spacing w:before="40"/>
      <w:ind w:left="851"/>
      <w:outlineLvl w:val="6"/>
    </w:pPr>
    <w:rPr>
      <w:rFonts w:eastAsiaTheme="majorEastAsia" w:cstheme="majorBidi"/>
      <w:b/>
      <w:iCs/>
      <w:sz w:val="27"/>
    </w:rPr>
  </w:style>
  <w:style w:type="paragraph" w:styleId="Heading8">
    <w:name w:val="heading 8"/>
    <w:basedOn w:val="Normal"/>
    <w:next w:val="Normal"/>
    <w:link w:val="Heading8Char"/>
    <w:autoRedefine/>
    <w:uiPriority w:val="9"/>
    <w:unhideWhenUsed/>
    <w:qFormat/>
    <w:rsid w:val="003D6CF6"/>
    <w:pPr>
      <w:keepNext/>
      <w:keepLines/>
      <w:tabs>
        <w:tab w:val="num" w:pos="720"/>
      </w:tabs>
      <w:spacing w:before="40"/>
      <w:ind w:left="851"/>
      <w:outlineLvl w:val="7"/>
    </w:pPr>
    <w:rPr>
      <w:rFonts w:eastAsiaTheme="majorEastAsia" w:cstheme="majorBidi"/>
      <w:b/>
      <w:sz w:val="27"/>
      <w:szCs w:val="21"/>
    </w:rPr>
  </w:style>
  <w:style w:type="paragraph" w:styleId="Heading9">
    <w:name w:val="heading 9"/>
    <w:basedOn w:val="Heading3"/>
    <w:next w:val="Normal"/>
    <w:link w:val="Heading9Char"/>
    <w:autoRedefine/>
    <w:uiPriority w:val="9"/>
    <w:unhideWhenUsed/>
    <w:qFormat/>
    <w:rsid w:val="001A5DA4"/>
    <w:pPr>
      <w:tabs>
        <w:tab w:val="num" w:pos="720"/>
      </w:tabs>
      <w:ind w:left="7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CF081C"/>
    <w:pPr>
      <w:keepNext/>
      <w:keepLines/>
      <w:numPr>
        <w:ilvl w:val="1"/>
        <w:numId w:val="12"/>
      </w:numPr>
    </w:pPr>
    <w:rPr>
      <w:b/>
      <w:sz w:val="27"/>
      <w:szCs w:val="72"/>
    </w:rPr>
  </w:style>
  <w:style w:type="table" w:customStyle="1" w:styleId="TableNormal2">
    <w:name w:val="Table Normal2"/>
    <w:tblPr>
      <w:tblCellMar>
        <w:top w:w="0" w:type="dxa"/>
        <w:left w:w="0" w:type="dxa"/>
        <w:bottom w:w="0" w:type="dxa"/>
        <w:right w:w="0" w:type="dxa"/>
      </w:tblCellMar>
    </w:tblPr>
  </w:style>
  <w:style w:type="paragraph" w:styleId="TOC1">
    <w:name w:val="toc 1"/>
    <w:basedOn w:val="Normal"/>
    <w:next w:val="Normal"/>
    <w:autoRedefine/>
    <w:uiPriority w:val="39"/>
    <w:unhideWhenUsed/>
    <w:qFormat/>
    <w:rsid w:val="00C002BF"/>
    <w:pPr>
      <w:tabs>
        <w:tab w:val="right" w:leader="dot" w:pos="9395"/>
      </w:tabs>
      <w:spacing w:after="0"/>
      <w:pPrChange w:id="0" w:author="ĐÀNG ANH MIN ROG" w:date="2023-06-11T06:53:00Z">
        <w:pPr>
          <w:spacing w:before="120" w:line="360" w:lineRule="auto"/>
        </w:pPr>
      </w:pPrChange>
    </w:pPr>
    <w:rPr>
      <w:rFonts w:cstheme="minorHAnsi"/>
      <w:b/>
      <w:bCs/>
      <w:iCs/>
      <w:sz w:val="26"/>
      <w:rPrChange w:id="0" w:author="ĐÀNG ANH MIN ROG" w:date="2023-06-11T06:53:00Z">
        <w:rPr>
          <w:rFonts w:cstheme="minorHAnsi"/>
          <w:b/>
          <w:bCs/>
          <w:i/>
          <w:iCs/>
          <w:sz w:val="26"/>
          <w:szCs w:val="24"/>
          <w:lang w:val="en-US" w:eastAsia="en-US" w:bidi="ar-SA"/>
        </w:rPr>
      </w:rPrChange>
    </w:rPr>
  </w:style>
  <w:style w:type="paragraph" w:styleId="ListParagraph">
    <w:name w:val="List Paragraph"/>
    <w:basedOn w:val="Normal"/>
    <w:uiPriority w:val="34"/>
    <w:qFormat/>
    <w:rsid w:val="000C358B"/>
    <w:pPr>
      <w:ind w:left="720"/>
      <w:contextualSpacing/>
    </w:pPr>
  </w:style>
  <w:style w:type="paragraph" w:styleId="NormalWeb">
    <w:name w:val="Normal (Web)"/>
    <w:basedOn w:val="Normal"/>
    <w:uiPriority w:val="99"/>
    <w:unhideWhenUsed/>
    <w:rsid w:val="00351F87"/>
    <w:pPr>
      <w:spacing w:before="100" w:beforeAutospacing="1" w:after="100" w:afterAutospacing="1"/>
    </w:pPr>
  </w:style>
  <w:style w:type="paragraph" w:styleId="Header">
    <w:name w:val="header"/>
    <w:basedOn w:val="Normal"/>
    <w:link w:val="HeaderChar"/>
    <w:uiPriority w:val="99"/>
    <w:unhideWhenUsed/>
    <w:rsid w:val="006B7785"/>
    <w:pPr>
      <w:tabs>
        <w:tab w:val="center" w:pos="4680"/>
        <w:tab w:val="right" w:pos="9360"/>
      </w:tabs>
    </w:pPr>
  </w:style>
  <w:style w:type="character" w:customStyle="1" w:styleId="HeaderChar">
    <w:name w:val="Header Char"/>
    <w:basedOn w:val="DefaultParagraphFont"/>
    <w:link w:val="Header"/>
    <w:uiPriority w:val="99"/>
    <w:rsid w:val="006B778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B7785"/>
    <w:pPr>
      <w:tabs>
        <w:tab w:val="center" w:pos="4680"/>
        <w:tab w:val="right" w:pos="9360"/>
      </w:tabs>
    </w:pPr>
  </w:style>
  <w:style w:type="character" w:customStyle="1" w:styleId="FooterChar">
    <w:name w:val="Footer Char"/>
    <w:basedOn w:val="DefaultParagraphFont"/>
    <w:link w:val="Footer"/>
    <w:uiPriority w:val="99"/>
    <w:rsid w:val="006B7785"/>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91C2C"/>
    <w:rPr>
      <w:b/>
      <w:color w:val="000000" w:themeColor="text1"/>
      <w:sz w:val="32"/>
      <w:szCs w:val="48"/>
    </w:rPr>
  </w:style>
  <w:style w:type="character" w:customStyle="1" w:styleId="Heading2Char">
    <w:name w:val="Heading 2 Char"/>
    <w:basedOn w:val="DefaultParagraphFont"/>
    <w:link w:val="Heading2"/>
    <w:uiPriority w:val="9"/>
    <w:rsid w:val="005C290C"/>
    <w:rPr>
      <w:b/>
      <w:sz w:val="28"/>
      <w:szCs w:val="36"/>
    </w:rPr>
  </w:style>
  <w:style w:type="character" w:customStyle="1" w:styleId="Heading3Char">
    <w:name w:val="Heading 3 Char"/>
    <w:basedOn w:val="DefaultParagraphFont"/>
    <w:link w:val="Heading3"/>
    <w:uiPriority w:val="9"/>
    <w:rsid w:val="00D94A38"/>
    <w:rPr>
      <w:b/>
      <w:bCs/>
      <w:i/>
      <w:sz w:val="28"/>
      <w:szCs w:val="28"/>
    </w:rPr>
  </w:style>
  <w:style w:type="character" w:customStyle="1" w:styleId="Heading4Char">
    <w:name w:val="Heading 4 Char"/>
    <w:basedOn w:val="DefaultParagraphFont"/>
    <w:link w:val="Heading4"/>
    <w:uiPriority w:val="9"/>
    <w:rsid w:val="004228A7"/>
    <w:rPr>
      <w:b/>
      <w:sz w:val="26"/>
      <w:szCs w:val="28"/>
    </w:rPr>
  </w:style>
  <w:style w:type="character" w:customStyle="1" w:styleId="Heading5Char">
    <w:name w:val="Heading 5 Char"/>
    <w:basedOn w:val="DefaultParagraphFont"/>
    <w:link w:val="Heading5"/>
    <w:uiPriority w:val="9"/>
    <w:semiHidden/>
    <w:rsid w:val="00E31D85"/>
    <w:rPr>
      <w:b/>
      <w:sz w:val="27"/>
      <w:szCs w:val="22"/>
    </w:rPr>
  </w:style>
  <w:style w:type="character" w:customStyle="1" w:styleId="Heading6Char">
    <w:name w:val="Heading 6 Char"/>
    <w:basedOn w:val="DefaultParagraphFont"/>
    <w:link w:val="Heading6"/>
    <w:uiPriority w:val="9"/>
    <w:semiHidden/>
    <w:rsid w:val="008E695B"/>
    <w:rPr>
      <w:b/>
      <w:bCs/>
      <w:sz w:val="27"/>
      <w:szCs w:val="20"/>
    </w:rPr>
  </w:style>
  <w:style w:type="character" w:customStyle="1" w:styleId="TitleChar">
    <w:name w:val="Title Char"/>
    <w:basedOn w:val="DefaultParagraphFont"/>
    <w:link w:val="Title"/>
    <w:uiPriority w:val="10"/>
    <w:rsid w:val="00CF081C"/>
    <w:rPr>
      <w:b/>
      <w:sz w:val="27"/>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23426D"/>
    <w:rPr>
      <w:rFonts w:ascii="Georgia" w:eastAsia="Georgia" w:hAnsi="Georgia" w:cs="Georgia"/>
      <w:i/>
      <w:color w:val="666666"/>
      <w:sz w:val="48"/>
      <w:szCs w:val="48"/>
    </w:rPr>
  </w:style>
  <w:style w:type="table" w:styleId="PlainTable1">
    <w:name w:val="Plain Table 1"/>
    <w:basedOn w:val="TableNormal"/>
    <w:uiPriority w:val="41"/>
    <w:rsid w:val="0020203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0203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20203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0203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2020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F0782"/>
    <w:rPr>
      <w:color w:val="0563C1" w:themeColor="hyperlink"/>
      <w:u w:val="single"/>
    </w:rPr>
  </w:style>
  <w:style w:type="paragraph" w:styleId="TOCHeading">
    <w:name w:val="TOC Heading"/>
    <w:basedOn w:val="Heading1"/>
    <w:next w:val="Normal"/>
    <w:uiPriority w:val="39"/>
    <w:unhideWhenUsed/>
    <w:qFormat/>
    <w:rsid w:val="00AF0782"/>
    <w:pPr>
      <w:spacing w:before="240" w:after="0" w:line="259" w:lineRule="auto"/>
      <w:outlineLvl w:val="9"/>
    </w:pPr>
    <w:rPr>
      <w:rFonts w:asciiTheme="majorHAnsi" w:eastAsiaTheme="majorEastAsia" w:hAnsiTheme="majorHAnsi" w:cstheme="majorBidi"/>
      <w:b w:val="0"/>
      <w:color w:val="2F5496" w:themeColor="accent1" w:themeShade="BF"/>
      <w:szCs w:val="32"/>
    </w:rPr>
  </w:style>
  <w:style w:type="paragraph" w:styleId="TOC2">
    <w:name w:val="toc 2"/>
    <w:basedOn w:val="Normal"/>
    <w:next w:val="Normal"/>
    <w:autoRedefine/>
    <w:uiPriority w:val="39"/>
    <w:unhideWhenUsed/>
    <w:rsid w:val="00A85C96"/>
    <w:pPr>
      <w:spacing w:after="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346732"/>
    <w:pPr>
      <w:spacing w:before="0" w:after="0"/>
      <w:ind w:left="480"/>
      <w:jc w:val="left"/>
    </w:pPr>
    <w:rPr>
      <w:rFonts w:asciiTheme="minorHAnsi" w:hAnsiTheme="minorHAnsi" w:cstheme="minorHAnsi"/>
      <w:sz w:val="20"/>
      <w:szCs w:val="20"/>
    </w:rPr>
  </w:style>
  <w:style w:type="paragraph" w:styleId="Caption">
    <w:name w:val="caption"/>
    <w:basedOn w:val="Normal"/>
    <w:next w:val="Normal"/>
    <w:autoRedefine/>
    <w:uiPriority w:val="35"/>
    <w:unhideWhenUsed/>
    <w:qFormat/>
    <w:rsid w:val="00F906CF"/>
    <w:pPr>
      <w:spacing w:after="200"/>
      <w:pPrChange w:id="1" w:author="ĐÀNG ANH MIN ROG" w:date="2023-06-11T04:20:00Z">
        <w:pPr>
          <w:spacing w:before="120" w:after="200" w:line="360" w:lineRule="auto"/>
          <w:jc w:val="center"/>
        </w:pPr>
      </w:pPrChange>
    </w:pPr>
    <w:rPr>
      <w:i/>
      <w:iCs/>
      <w:sz w:val="25"/>
      <w:szCs w:val="18"/>
      <w:rPrChange w:id="1" w:author="ĐÀNG ANH MIN ROG" w:date="2023-06-11T04:20:00Z">
        <w:rPr>
          <w:i/>
          <w:iCs/>
          <w:sz w:val="25"/>
          <w:szCs w:val="18"/>
          <w:lang w:val="en-US" w:eastAsia="en-US" w:bidi="ar-SA"/>
        </w:rPr>
      </w:rPrChange>
    </w:rPr>
  </w:style>
  <w:style w:type="paragraph" w:styleId="TableofFigures">
    <w:name w:val="table of figures"/>
    <w:basedOn w:val="Normal"/>
    <w:next w:val="Normal"/>
    <w:uiPriority w:val="99"/>
    <w:unhideWhenUsed/>
    <w:rsid w:val="00CE6393"/>
    <w:pPr>
      <w:spacing w:before="0" w:after="0"/>
      <w:jc w:val="left"/>
      <w:pPrChange w:id="2" w:author="ĐÀNG ANH MIN ROG" w:date="2023-06-11T00:45:00Z">
        <w:pPr>
          <w:spacing w:line="360" w:lineRule="auto"/>
        </w:pPr>
      </w:pPrChange>
    </w:pPr>
    <w:rPr>
      <w:rFonts w:asciiTheme="minorHAnsi" w:hAnsiTheme="minorHAnsi" w:cstheme="minorHAnsi"/>
      <w:i/>
      <w:iCs/>
      <w:sz w:val="20"/>
      <w:szCs w:val="20"/>
      <w:rPrChange w:id="2" w:author="ĐÀNG ANH MIN ROG" w:date="2023-06-11T00:45:00Z">
        <w:rPr>
          <w:rFonts w:cstheme="minorHAnsi"/>
          <w:i/>
          <w:iCs/>
          <w:sz w:val="26"/>
          <w:lang w:val="en-US" w:eastAsia="en-US" w:bidi="ar-SA"/>
        </w:rPr>
      </w:rPrChange>
    </w:rPr>
  </w:style>
  <w:style w:type="paragraph" w:styleId="TOC4">
    <w:name w:val="toc 4"/>
    <w:basedOn w:val="Normal"/>
    <w:next w:val="Normal"/>
    <w:autoRedefine/>
    <w:uiPriority w:val="39"/>
    <w:unhideWhenUsed/>
    <w:rsid w:val="00346732"/>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346732"/>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85C96"/>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346732"/>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46732"/>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F5A97"/>
    <w:pPr>
      <w:spacing w:before="0" w:after="0"/>
      <w:ind w:left="1920"/>
      <w:jc w:val="left"/>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3F5A97"/>
    <w:rPr>
      <w:color w:val="605E5C"/>
      <w:shd w:val="clear" w:color="auto" w:fill="E1DFDD"/>
    </w:rPr>
  </w:style>
  <w:style w:type="character" w:customStyle="1" w:styleId="apple-tab-span">
    <w:name w:val="apple-tab-span"/>
    <w:basedOn w:val="DefaultParagraphFont"/>
    <w:rsid w:val="009761CB"/>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character" w:customStyle="1" w:styleId="Heading7Char">
    <w:name w:val="Heading 7 Char"/>
    <w:basedOn w:val="DefaultParagraphFont"/>
    <w:link w:val="Heading7"/>
    <w:uiPriority w:val="9"/>
    <w:rsid w:val="00E31D85"/>
    <w:rPr>
      <w:rFonts w:eastAsiaTheme="majorEastAsia" w:cstheme="majorBidi"/>
      <w:b/>
      <w:iCs/>
      <w:sz w:val="27"/>
    </w:rPr>
  </w:style>
  <w:style w:type="character" w:customStyle="1" w:styleId="Heading8Char">
    <w:name w:val="Heading 8 Char"/>
    <w:basedOn w:val="DefaultParagraphFont"/>
    <w:link w:val="Heading8"/>
    <w:uiPriority w:val="9"/>
    <w:rsid w:val="003D6CF6"/>
    <w:rPr>
      <w:rFonts w:eastAsiaTheme="majorEastAsia" w:cstheme="majorBidi"/>
      <w:b/>
      <w:sz w:val="27"/>
      <w:szCs w:val="21"/>
    </w:rPr>
  </w:style>
  <w:style w:type="character" w:customStyle="1" w:styleId="Heading9Char">
    <w:name w:val="Heading 9 Char"/>
    <w:basedOn w:val="DefaultParagraphFont"/>
    <w:link w:val="Heading9"/>
    <w:uiPriority w:val="9"/>
    <w:rsid w:val="001A5DA4"/>
    <w:rPr>
      <w:b/>
      <w:bCs/>
      <w:i/>
      <w:sz w:val="28"/>
      <w:szCs w:val="28"/>
    </w:rPr>
  </w:style>
  <w:style w:type="numbering" w:customStyle="1" w:styleId="DanhsachHintai1">
    <w:name w:val="Danh sách Hiện tại1"/>
    <w:uiPriority w:val="99"/>
    <w:rsid w:val="004511B2"/>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table" w:customStyle="1" w:styleId="af1">
    <w:basedOn w:val="TableNormal2"/>
    <w:pPr>
      <w:spacing w:after="0" w:line="240" w:lineRule="auto"/>
    </w:pPr>
    <w:tblPr>
      <w:tblStyleRowBandSize w:val="1"/>
      <w:tblStyleColBandSize w:val="1"/>
      <w:tblCellMar>
        <w:left w:w="108" w:type="dxa"/>
        <w:right w:w="108" w:type="dxa"/>
      </w:tblCellMar>
    </w:tblPr>
  </w:style>
  <w:style w:type="table" w:customStyle="1" w:styleId="af2">
    <w:basedOn w:val="TableNormal2"/>
    <w:pPr>
      <w:spacing w:after="0" w:line="240" w:lineRule="auto"/>
    </w:pPr>
    <w:tblPr>
      <w:tblStyleRowBandSize w:val="1"/>
      <w:tblStyleColBandSize w:val="1"/>
      <w:tblCellMar>
        <w:left w:w="108" w:type="dxa"/>
        <w:right w:w="108" w:type="dxa"/>
      </w:tblCellMar>
    </w:tblPr>
  </w:style>
  <w:style w:type="table" w:customStyle="1" w:styleId="af3">
    <w:basedOn w:val="TableNormal2"/>
    <w:pPr>
      <w:spacing w:after="0" w:line="240" w:lineRule="auto"/>
    </w:pPr>
    <w:tblPr>
      <w:tblStyleRowBandSize w:val="1"/>
      <w:tblStyleColBandSize w:val="1"/>
      <w:tblCellMar>
        <w:left w:w="108" w:type="dxa"/>
        <w:right w:w="108" w:type="dxa"/>
      </w:tblCellMar>
    </w:tblPr>
  </w:style>
  <w:style w:type="table" w:customStyle="1" w:styleId="af4">
    <w:basedOn w:val="TableNormal2"/>
    <w:pPr>
      <w:spacing w:after="0" w:line="240" w:lineRule="auto"/>
    </w:pPr>
    <w:tblPr>
      <w:tblStyleRowBandSize w:val="1"/>
      <w:tblStyleColBandSize w:val="1"/>
      <w:tblCellMar>
        <w:left w:w="108" w:type="dxa"/>
        <w:right w:w="108" w:type="dxa"/>
      </w:tblCellMar>
    </w:tblPr>
  </w:style>
  <w:style w:type="table" w:customStyle="1" w:styleId="af5">
    <w:basedOn w:val="TableNormal2"/>
    <w:pPr>
      <w:spacing w:after="0" w:line="240" w:lineRule="auto"/>
    </w:pPr>
    <w:tblPr>
      <w:tblStyleRowBandSize w:val="1"/>
      <w:tblStyleColBandSize w:val="1"/>
      <w:tblCellMar>
        <w:left w:w="108" w:type="dxa"/>
        <w:right w:w="108" w:type="dxa"/>
      </w:tblCellMar>
    </w:tblPr>
  </w:style>
  <w:style w:type="table" w:customStyle="1" w:styleId="af6">
    <w:basedOn w:val="TableNormal2"/>
    <w:pPr>
      <w:spacing w:after="0" w:line="240" w:lineRule="auto"/>
    </w:pPr>
    <w:tblPr>
      <w:tblStyleRowBandSize w:val="1"/>
      <w:tblStyleColBandSize w:val="1"/>
      <w:tblCellMar>
        <w:left w:w="108" w:type="dxa"/>
        <w:right w:w="108" w:type="dxa"/>
      </w:tblCellMar>
    </w:tblPr>
  </w:style>
  <w:style w:type="table" w:customStyle="1" w:styleId="af7">
    <w:basedOn w:val="TableNormal2"/>
    <w:pPr>
      <w:spacing w:after="0" w:line="240" w:lineRule="auto"/>
    </w:pPr>
    <w:tblPr>
      <w:tblStyleRowBandSize w:val="1"/>
      <w:tblStyleColBandSize w:val="1"/>
      <w:tblCellMar>
        <w:left w:w="108" w:type="dxa"/>
        <w:right w:w="108" w:type="dxa"/>
      </w:tblCellMar>
    </w:tblPr>
  </w:style>
  <w:style w:type="table" w:customStyle="1" w:styleId="af8">
    <w:basedOn w:val="TableNormal2"/>
    <w:pPr>
      <w:spacing w:after="0" w:line="240" w:lineRule="auto"/>
    </w:pPr>
    <w:tblPr>
      <w:tblStyleRowBandSize w:val="1"/>
      <w:tblStyleColBandSize w:val="1"/>
      <w:tblCellMar>
        <w:left w:w="108" w:type="dxa"/>
        <w:right w:w="108" w:type="dxa"/>
      </w:tblCellMar>
    </w:tblPr>
  </w:style>
  <w:style w:type="table" w:customStyle="1" w:styleId="af9">
    <w:basedOn w:val="TableNormal2"/>
    <w:pPr>
      <w:spacing w:after="0" w:line="240" w:lineRule="auto"/>
    </w:pPr>
    <w:tblPr>
      <w:tblStyleRowBandSize w:val="1"/>
      <w:tblStyleColBandSize w:val="1"/>
      <w:tblCellMar>
        <w:left w:w="108" w:type="dxa"/>
        <w:right w:w="108" w:type="dxa"/>
      </w:tblCellMar>
    </w:tblPr>
  </w:style>
  <w:style w:type="table" w:customStyle="1" w:styleId="afa">
    <w:basedOn w:val="TableNormal2"/>
    <w:pPr>
      <w:spacing w:after="0" w:line="240" w:lineRule="auto"/>
    </w:pPr>
    <w:tblPr>
      <w:tblStyleRowBandSize w:val="1"/>
      <w:tblStyleColBandSize w:val="1"/>
      <w:tblCellMar>
        <w:left w:w="108" w:type="dxa"/>
        <w:right w:w="108" w:type="dxa"/>
      </w:tblCellMar>
    </w:tblPr>
  </w:style>
  <w:style w:type="table" w:customStyle="1" w:styleId="afb">
    <w:basedOn w:val="TableNormal2"/>
    <w:pPr>
      <w:spacing w:after="0" w:line="240" w:lineRule="auto"/>
    </w:pPr>
    <w:tblPr>
      <w:tblStyleRowBandSize w:val="1"/>
      <w:tblStyleColBandSize w:val="1"/>
      <w:tblCellMar>
        <w:left w:w="108" w:type="dxa"/>
        <w:right w:w="108" w:type="dxa"/>
      </w:tblCellMar>
    </w:tblPr>
  </w:style>
  <w:style w:type="character" w:styleId="Strong">
    <w:name w:val="Strong"/>
    <w:basedOn w:val="DefaultParagraphFont"/>
    <w:uiPriority w:val="22"/>
    <w:qFormat/>
    <w:rsid w:val="00490211"/>
    <w:rPr>
      <w:b/>
      <w:bCs/>
    </w:rPr>
  </w:style>
  <w:style w:type="character" w:styleId="Emphasis">
    <w:name w:val="Emphasis"/>
    <w:basedOn w:val="DefaultParagraphFont"/>
    <w:uiPriority w:val="20"/>
    <w:qFormat/>
    <w:rsid w:val="00490211"/>
    <w:rPr>
      <w:i/>
      <w:iCs/>
    </w:rPr>
  </w:style>
  <w:style w:type="paragraph" w:styleId="Revision">
    <w:name w:val="Revision"/>
    <w:hidden/>
    <w:uiPriority w:val="99"/>
    <w:semiHidden/>
    <w:rsid w:val="005938D8"/>
    <w:pPr>
      <w:spacing w:before="0" w:after="0" w:line="240" w:lineRule="auto"/>
      <w:jc w:val="left"/>
    </w:pPr>
  </w:style>
  <w:style w:type="character" w:styleId="CommentReference">
    <w:name w:val="annotation reference"/>
    <w:basedOn w:val="DefaultParagraphFont"/>
    <w:uiPriority w:val="99"/>
    <w:semiHidden/>
    <w:unhideWhenUsed/>
    <w:rsid w:val="005938D8"/>
    <w:rPr>
      <w:sz w:val="16"/>
      <w:szCs w:val="16"/>
    </w:rPr>
  </w:style>
  <w:style w:type="paragraph" w:styleId="CommentText">
    <w:name w:val="annotation text"/>
    <w:basedOn w:val="Normal"/>
    <w:link w:val="CommentTextChar"/>
    <w:uiPriority w:val="99"/>
    <w:semiHidden/>
    <w:unhideWhenUsed/>
    <w:rsid w:val="005938D8"/>
    <w:pPr>
      <w:spacing w:line="240" w:lineRule="auto"/>
    </w:pPr>
    <w:rPr>
      <w:sz w:val="20"/>
      <w:szCs w:val="20"/>
    </w:rPr>
  </w:style>
  <w:style w:type="character" w:customStyle="1" w:styleId="CommentTextChar">
    <w:name w:val="Comment Text Char"/>
    <w:basedOn w:val="DefaultParagraphFont"/>
    <w:link w:val="CommentText"/>
    <w:uiPriority w:val="99"/>
    <w:semiHidden/>
    <w:rsid w:val="005938D8"/>
    <w:rPr>
      <w:sz w:val="20"/>
      <w:szCs w:val="20"/>
    </w:rPr>
  </w:style>
  <w:style w:type="paragraph" w:styleId="CommentSubject">
    <w:name w:val="annotation subject"/>
    <w:basedOn w:val="CommentText"/>
    <w:next w:val="CommentText"/>
    <w:link w:val="CommentSubjectChar"/>
    <w:uiPriority w:val="99"/>
    <w:semiHidden/>
    <w:unhideWhenUsed/>
    <w:rsid w:val="005938D8"/>
    <w:rPr>
      <w:b/>
      <w:bCs/>
    </w:rPr>
  </w:style>
  <w:style w:type="character" w:customStyle="1" w:styleId="CommentSubjectChar">
    <w:name w:val="Comment Subject Char"/>
    <w:basedOn w:val="CommentTextChar"/>
    <w:link w:val="CommentSubject"/>
    <w:uiPriority w:val="99"/>
    <w:semiHidden/>
    <w:rsid w:val="005938D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989969">
      <w:bodyDiv w:val="1"/>
      <w:marLeft w:val="0"/>
      <w:marRight w:val="0"/>
      <w:marTop w:val="0"/>
      <w:marBottom w:val="0"/>
      <w:divBdr>
        <w:top w:val="none" w:sz="0" w:space="0" w:color="auto"/>
        <w:left w:val="none" w:sz="0" w:space="0" w:color="auto"/>
        <w:bottom w:val="none" w:sz="0" w:space="0" w:color="auto"/>
        <w:right w:val="none" w:sz="0" w:space="0" w:color="auto"/>
      </w:divBdr>
    </w:div>
    <w:div w:id="1220938178">
      <w:bodyDiv w:val="1"/>
      <w:marLeft w:val="0"/>
      <w:marRight w:val="0"/>
      <w:marTop w:val="0"/>
      <w:marBottom w:val="0"/>
      <w:divBdr>
        <w:top w:val="none" w:sz="0" w:space="0" w:color="auto"/>
        <w:left w:val="none" w:sz="0" w:space="0" w:color="auto"/>
        <w:bottom w:val="none" w:sz="0" w:space="0" w:color="auto"/>
        <w:right w:val="none" w:sz="0" w:space="0" w:color="auto"/>
      </w:divBdr>
    </w:div>
    <w:div w:id="14613876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3.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GTCNq8VSxofF4EDu97S1yKKeMg==">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87AD313-3FAB-401E-B7F7-DEBE852C2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TotalTime>
  <Pages>59</Pages>
  <Words>8672</Words>
  <Characters>49431</Characters>
  <Application>Microsoft Office Word</Application>
  <DocSecurity>0</DocSecurity>
  <Lines>411</Lines>
  <Paragraphs>115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57988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ĐÀNG ANH MIN ROG</dc:creator>
  <cp:lastModifiedBy>phan anh</cp:lastModifiedBy>
  <cp:revision>37</cp:revision>
  <cp:lastPrinted>2023-06-11T00:39:00Z</cp:lastPrinted>
  <dcterms:created xsi:type="dcterms:W3CDTF">2022-05-16T00:18:00Z</dcterms:created>
  <dcterms:modified xsi:type="dcterms:W3CDTF">2023-12-15T09:26:00Z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491e53dd1a6b4d2984602070a4c415af7d81db9c03bedc79cd6de6796eeb2300</vt:lpwstr>
  </property>
</Properties>
</file>